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97A" w:rsidRPr="00FC70D4" w:rsidRDefault="00F6668E">
      <w:pPr>
        <w:spacing w:line="480" w:lineRule="auto"/>
        <w:jc w:val="center"/>
        <w:rPr>
          <w:rFonts w:ascii="Times New Roman" w:hAnsi="Times New Roman"/>
          <w:sz w:val="32"/>
          <w:szCs w:val="32"/>
        </w:rPr>
        <w:pPrChange w:id="0" w:author="季 晨瑞" w:date="2018-09-19T09:10:00Z">
          <w:pPr>
            <w:spacing w:line="480" w:lineRule="auto"/>
            <w:ind w:firstLineChars="200" w:firstLine="640"/>
            <w:jc w:val="center"/>
          </w:pPr>
        </w:pPrChange>
      </w:pPr>
      <w:ins w:id="1" w:author="季 晨瑞" w:date="2018-10-09T13:36:00Z">
        <w:r>
          <w:rPr>
            <w:rFonts w:ascii="Times New Roman" w:eastAsia="AdvOT2c8ce45a" w:hAnsi="Times New Roman" w:hint="eastAsia"/>
            <w:color w:val="000000"/>
            <w:sz w:val="32"/>
            <w:szCs w:val="32"/>
          </w:rPr>
          <w:t>Novel</w:t>
        </w:r>
      </w:ins>
      <w:del w:id="2" w:author="季 晨瑞" w:date="2018-10-09T13:36:00Z">
        <w:r w:rsidR="0037097A" w:rsidRPr="00FC70D4" w:rsidDel="00F6668E">
          <w:rPr>
            <w:rFonts w:ascii="Times New Roman" w:eastAsia="AdvOT2c8ce45a" w:hAnsi="Times New Roman"/>
            <w:color w:val="000000"/>
            <w:sz w:val="32"/>
            <w:szCs w:val="32"/>
          </w:rPr>
          <w:delText xml:space="preserve">Enhanced </w:delText>
        </w:r>
      </w:del>
      <w:ins w:id="3" w:author="季 晨瑞" w:date="2018-09-19T09:09:00Z">
        <w:r w:rsidR="008119A9">
          <w:rPr>
            <w:rFonts w:ascii="Times New Roman" w:eastAsia="AdvOT2c8ce45a" w:hAnsi="Times New Roman"/>
            <w:color w:val="000000"/>
            <w:sz w:val="32"/>
            <w:szCs w:val="32"/>
          </w:rPr>
          <w:t xml:space="preserve"> silica/poly(2,6-dimethyl</w:t>
        </w:r>
      </w:ins>
      <w:ins w:id="4" w:author="季 晨瑞" w:date="2018-09-19T09:10:00Z">
        <w:r w:rsidR="008119A9">
          <w:rPr>
            <w:rFonts w:ascii="Times New Roman" w:eastAsia="AdvOT2c8ce45a" w:hAnsi="Times New Roman"/>
            <w:color w:val="000000"/>
            <w:sz w:val="32"/>
            <w:szCs w:val="32"/>
          </w:rPr>
          <w:t>-1,4-phenylene oxide</w:t>
        </w:r>
      </w:ins>
      <w:ins w:id="5" w:author="季 晨瑞" w:date="2018-09-19T09:09:00Z">
        <w:r w:rsidR="008119A9">
          <w:rPr>
            <w:rFonts w:ascii="Times New Roman" w:eastAsia="AdvOT2c8ce45a" w:hAnsi="Times New Roman"/>
            <w:color w:val="000000"/>
            <w:sz w:val="32"/>
            <w:szCs w:val="32"/>
          </w:rPr>
          <w:t>)</w:t>
        </w:r>
      </w:ins>
      <w:ins w:id="6" w:author="季 晨瑞" w:date="2018-09-19T09:10:00Z">
        <w:r w:rsidR="008119A9">
          <w:rPr>
            <w:rFonts w:ascii="Times New Roman" w:eastAsia="AdvOT2c8ce45a" w:hAnsi="Times New Roman"/>
            <w:color w:val="000000"/>
            <w:sz w:val="32"/>
            <w:szCs w:val="32"/>
          </w:rPr>
          <w:t xml:space="preserve"> hybrid anion-exchange membranes for alkaline fuel cells.</w:t>
        </w:r>
      </w:ins>
      <w:del w:id="7" w:author="季 晨瑞" w:date="2018-09-19T09:02:00Z">
        <w:r w:rsidR="0037097A" w:rsidRPr="00FC70D4" w:rsidDel="008119A9">
          <w:rPr>
            <w:rFonts w:ascii="Times New Roman" w:eastAsia="AdvOT2c8ce45a" w:hAnsi="Times New Roman"/>
            <w:color w:val="000000"/>
            <w:sz w:val="32"/>
            <w:szCs w:val="32"/>
          </w:rPr>
          <w:delText>performance of</w:delText>
        </w:r>
        <w:r w:rsidR="0037097A" w:rsidRPr="00FC70D4" w:rsidDel="008119A9">
          <w:rPr>
            <w:rFonts w:ascii="Times New Roman" w:hAnsi="Times New Roman" w:hint="eastAsia"/>
            <w:color w:val="000000"/>
            <w:sz w:val="32"/>
            <w:szCs w:val="32"/>
          </w:rPr>
          <w:delText xml:space="preserve"> the composite </w:delText>
        </w:r>
        <w:r w:rsidR="0037097A" w:rsidRPr="00FC70D4" w:rsidDel="008119A9">
          <w:rPr>
            <w:rFonts w:ascii="Times New Roman" w:eastAsia="AdvOT2c8ce45a" w:hAnsi="Times New Roman"/>
            <w:color w:val="000000"/>
            <w:sz w:val="32"/>
            <w:szCs w:val="32"/>
          </w:rPr>
          <w:delText>proton exchange membranes</w:delText>
        </w:r>
        <w:r w:rsidR="0037097A" w:rsidRPr="00FC70D4" w:rsidDel="008119A9">
          <w:rPr>
            <w:rFonts w:ascii="Times New Roman" w:hAnsi="Times New Roman" w:hint="eastAsia"/>
            <w:color w:val="000000"/>
            <w:sz w:val="32"/>
            <w:szCs w:val="32"/>
          </w:rPr>
          <w:delText xml:space="preserve"> of </w:delText>
        </w:r>
        <w:r w:rsidR="0037097A" w:rsidRPr="00FC70D4" w:rsidDel="008119A9">
          <w:rPr>
            <w:rStyle w:val="fontstyle01"/>
            <w:rFonts w:ascii="Times New Roman" w:hAnsi="Times New Roman" w:cs="Times New Roman"/>
          </w:rPr>
          <w:delText>quaternized</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Fonts w:ascii="Times New Roman" w:eastAsia="AdvOT2c8ce45a" w:hAnsi="Times New Roman"/>
            <w:color w:val="000000"/>
            <w:sz w:val="32"/>
            <w:szCs w:val="32"/>
          </w:rPr>
          <w:delText>poly</w:delText>
        </w:r>
        <w:r w:rsidR="0037097A" w:rsidRPr="00FC70D4" w:rsidDel="008119A9">
          <w:rPr>
            <w:rFonts w:ascii="Times New Roman" w:hAnsi="Times New Roman" w:hint="eastAsia"/>
            <w:color w:val="000000"/>
            <w:sz w:val="32"/>
            <w:szCs w:val="32"/>
          </w:rPr>
          <w:delText xml:space="preserve">(phenylene oxide) based with </w:delText>
        </w:r>
        <w:r w:rsidR="0037097A" w:rsidRPr="00FC70D4" w:rsidDel="008119A9">
          <w:rPr>
            <w:rStyle w:val="fontstyle01"/>
            <w:rFonts w:ascii="Times New Roman" w:hAnsi="Times New Roman" w:cs="Times New Roman"/>
          </w:rPr>
          <w:delText>functionalize</w:delText>
        </w:r>
        <w:r w:rsidR="0037097A" w:rsidRPr="00FC70D4" w:rsidDel="008119A9">
          <w:rPr>
            <w:rStyle w:val="fontstyle01"/>
            <w:rFonts w:ascii="Times New Roman" w:eastAsia="宋体" w:hAnsi="Times New Roman" w:cs="Times New Roman" w:hint="eastAsia"/>
          </w:rPr>
          <w:delText xml:space="preserve">d </w:delText>
        </w:r>
        <w:r w:rsidR="0037097A" w:rsidRPr="00FC70D4" w:rsidDel="008119A9">
          <w:rPr>
            <w:rStyle w:val="fontstyle01"/>
            <w:rFonts w:ascii="Times New Roman" w:hAnsi="Times New Roman" w:cs="Times New Roman"/>
          </w:rPr>
          <w:delText>graphene</w:delText>
        </w:r>
        <w:r w:rsidR="0037097A" w:rsidRPr="00FC70D4" w:rsidDel="008119A9">
          <w:rPr>
            <w:rStyle w:val="fontstyle01"/>
            <w:rFonts w:ascii="Times New Roman" w:eastAsia="宋体" w:hAnsi="Times New Roman" w:cs="Times New Roman" w:hint="eastAsia"/>
          </w:rPr>
          <w:delText xml:space="preserve"> </w:delText>
        </w:r>
        <w:r w:rsidR="0037097A" w:rsidRPr="00FC70D4" w:rsidDel="008119A9">
          <w:rPr>
            <w:rStyle w:val="fontstyle01"/>
            <w:rFonts w:ascii="Times New Roman" w:hAnsi="Times New Roman" w:cs="Times New Roman"/>
          </w:rPr>
          <w:delText>oxide</w:delText>
        </w:r>
        <w:r w:rsidR="0037097A" w:rsidRPr="00FC70D4" w:rsidDel="008119A9">
          <w:rPr>
            <w:rStyle w:val="fontstyle01"/>
            <w:rFonts w:ascii="Times New Roman" w:hAnsi="Times New Roman" w:cs="Times New Roman" w:hint="eastAsia"/>
          </w:rPr>
          <w:delText xml:space="preserve"> </w:delText>
        </w:r>
        <w:r w:rsidR="0037097A" w:rsidRPr="00FC70D4" w:rsidDel="008119A9">
          <w:rPr>
            <w:rFonts w:ascii="Times New Roman" w:hAnsi="Times New Roman" w:hint="eastAsia"/>
            <w:color w:val="000000"/>
            <w:sz w:val="32"/>
            <w:szCs w:val="32"/>
          </w:rPr>
          <w:delText>for h</w:delText>
        </w:r>
        <w:r w:rsidR="0037097A" w:rsidRPr="00FC70D4" w:rsidDel="008119A9">
          <w:rPr>
            <w:rFonts w:ascii="Times New Roman" w:eastAsia="AdvOT2c8ce45a" w:hAnsi="Times New Roman"/>
            <w:color w:val="000000"/>
            <w:sz w:val="32"/>
            <w:szCs w:val="32"/>
          </w:rPr>
          <w:delText>igh</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temperature polymer electrolyte membrane fuel</w:delText>
        </w:r>
        <w:r w:rsidR="0037097A" w:rsidRPr="00FC70D4" w:rsidDel="008119A9">
          <w:rPr>
            <w:rFonts w:ascii="Times New Roman" w:hAnsi="Times New Roman" w:hint="eastAsia"/>
            <w:color w:val="000000"/>
            <w:sz w:val="32"/>
            <w:szCs w:val="32"/>
          </w:rPr>
          <w:delText xml:space="preserve"> </w:delText>
        </w:r>
        <w:r w:rsidR="0037097A" w:rsidRPr="00FC70D4" w:rsidDel="008119A9">
          <w:rPr>
            <w:rFonts w:ascii="Times New Roman" w:eastAsia="AdvOT2c8ce45a" w:hAnsi="Times New Roman"/>
            <w:color w:val="000000"/>
            <w:sz w:val="32"/>
            <w:szCs w:val="32"/>
          </w:rPr>
          <w:delText>cell applications</w:delText>
        </w:r>
      </w:del>
    </w:p>
    <w:p w:rsidR="0037097A" w:rsidRPr="00FC70D4" w:rsidRDefault="0037097A" w:rsidP="00B10FB0">
      <w:pPr>
        <w:spacing w:line="480" w:lineRule="auto"/>
        <w:jc w:val="left"/>
        <w:rPr>
          <w:rStyle w:val="fontstyle01"/>
          <w:rFonts w:ascii="Times New Roman" w:hAnsi="Times New Roman" w:cs="Times New Roman"/>
          <w:b/>
          <w:sz w:val="28"/>
          <w:szCs w:val="28"/>
        </w:rPr>
      </w:pPr>
      <w:r w:rsidRPr="00FC70D4">
        <w:rPr>
          <w:rStyle w:val="fontstyle01"/>
          <w:rFonts w:ascii="Times New Roman" w:hAnsi="Times New Roman" w:cs="Times New Roman" w:hint="eastAsia"/>
          <w:b/>
          <w:sz w:val="28"/>
          <w:szCs w:val="28"/>
        </w:rPr>
        <w:t>A</w:t>
      </w:r>
      <w:r w:rsidR="00FC70D4" w:rsidRPr="00FC70D4">
        <w:rPr>
          <w:rStyle w:val="fontstyle01"/>
          <w:rFonts w:ascii="Times New Roman" w:hAnsi="Times New Roman" w:cs="Times New Roman" w:hint="eastAsia"/>
          <w:b/>
          <w:sz w:val="28"/>
          <w:szCs w:val="28"/>
        </w:rPr>
        <w:t>bstract</w:t>
      </w:r>
      <w:r w:rsidRPr="00FC70D4">
        <w:rPr>
          <w:rStyle w:val="fontstyle01"/>
          <w:rFonts w:ascii="Times New Roman" w:hAnsi="Times New Roman" w:cs="Times New Roman" w:hint="eastAsia"/>
          <w:b/>
          <w:sz w:val="28"/>
          <w:szCs w:val="28"/>
        </w:rPr>
        <w:t xml:space="preserve"> </w:t>
      </w:r>
    </w:p>
    <w:p w:rsidR="00F2285F" w:rsidRDefault="0037097A">
      <w:pPr>
        <w:spacing w:line="480" w:lineRule="auto"/>
        <w:ind w:firstLineChars="200" w:firstLine="480"/>
        <w:rPr>
          <w:ins w:id="8" w:author="季 晨瑞" w:date="2018-09-19T09:22:00Z"/>
          <w:rStyle w:val="fontstyle01"/>
          <w:rFonts w:ascii="Times New Roman" w:hAnsi="Times New Roman" w:cs="Times New Roman"/>
          <w:sz w:val="24"/>
          <w:szCs w:val="24"/>
        </w:rPr>
      </w:pPr>
      <w:del w:id="9" w:author="季 晨瑞" w:date="2018-09-19T09:14:00Z">
        <w:r w:rsidRPr="00FC70D4" w:rsidDel="00F2285F">
          <w:rPr>
            <w:rStyle w:val="fontstyle01"/>
            <w:rFonts w:ascii="Times New Roman" w:hAnsi="Times New Roman" w:cs="Times New Roman" w:hint="eastAsia"/>
            <w:sz w:val="24"/>
            <w:szCs w:val="24"/>
          </w:rPr>
          <w:delText>F</w:delText>
        </w:r>
        <w:r w:rsidRPr="00FC70D4" w:rsidDel="00F2285F">
          <w:rPr>
            <w:rStyle w:val="fontstyle01"/>
            <w:rFonts w:ascii="Times New Roman" w:hAnsi="Times New Roman" w:cs="Times New Roman"/>
            <w:sz w:val="24"/>
            <w:szCs w:val="24"/>
          </w:rPr>
          <w:delText>unctionalize</w:delText>
        </w:r>
        <w:r w:rsidRPr="00FC70D4" w:rsidDel="00F2285F">
          <w:rPr>
            <w:rStyle w:val="fontstyle01"/>
            <w:rFonts w:ascii="Times New Roman" w:eastAsia="宋体" w:hAnsi="Times New Roman" w:cs="Times New Roman" w:hint="eastAsia"/>
            <w:sz w:val="24"/>
            <w:szCs w:val="24"/>
          </w:rPr>
          <w:delText xml:space="preserve">d </w:delText>
        </w:r>
        <w:r w:rsidRPr="00FC70D4" w:rsidDel="00F2285F">
          <w:rPr>
            <w:rStyle w:val="fontstyle01"/>
            <w:rFonts w:ascii="Times New Roman" w:hAnsi="Times New Roman" w:cs="Times New Roman"/>
            <w:sz w:val="24"/>
            <w:szCs w:val="24"/>
          </w:rPr>
          <w:delText>graphene</w:delText>
        </w:r>
        <w:r w:rsidRPr="00FC70D4" w:rsidDel="00F2285F">
          <w:rPr>
            <w:rStyle w:val="fontstyle01"/>
            <w:rFonts w:ascii="Times New Roman" w:eastAsia="宋体" w:hAnsi="Times New Roman" w:cs="Times New Roman" w:hint="eastAsia"/>
            <w:sz w:val="24"/>
            <w:szCs w:val="24"/>
          </w:rPr>
          <w:delText xml:space="preserve"> </w:delText>
        </w:r>
        <w:r w:rsidRPr="00FC70D4" w:rsidDel="00F2285F">
          <w:rPr>
            <w:rStyle w:val="fontstyle01"/>
            <w:rFonts w:ascii="Times New Roman" w:hAnsi="Times New Roman" w:cs="Times New Roman"/>
            <w:sz w:val="24"/>
            <w:szCs w:val="24"/>
          </w:rPr>
          <w:delText>oxid</w:delText>
        </w:r>
        <w:r w:rsidRPr="00FC70D4" w:rsidDel="00F2285F">
          <w:rPr>
            <w:rStyle w:val="fontstyle01"/>
            <w:rFonts w:ascii="Times New Roman" w:hAnsi="Times New Roman" w:cs="Times New Roman" w:hint="eastAsia"/>
            <w:sz w:val="24"/>
            <w:szCs w:val="24"/>
          </w:rPr>
          <w:delText xml:space="preserve">e(MGO) </w:delText>
        </w:r>
      </w:del>
      <w:ins w:id="10" w:author="季 晨瑞" w:date="2018-09-19T09:14:00Z">
        <w:r w:rsidR="00F2285F">
          <w:rPr>
            <w:rStyle w:val="fontstyle01"/>
            <w:rFonts w:ascii="Times New Roman" w:hAnsi="Times New Roman" w:cs="Times New Roman"/>
            <w:sz w:val="24"/>
            <w:szCs w:val="24"/>
          </w:rPr>
          <w:t>Poly</w:t>
        </w:r>
      </w:ins>
      <w:ins w:id="11" w:author="季 晨瑞" w:date="2018-10-04T12:48:00Z">
        <w:r w:rsidR="00386831">
          <w:rPr>
            <w:rStyle w:val="fontstyle01"/>
            <w:rFonts w:ascii="Times New Roman" w:hAnsi="Times New Roman" w:cs="Times New Roman"/>
            <w:sz w:val="24"/>
            <w:szCs w:val="24"/>
          </w:rPr>
          <w:t xml:space="preserve"> </w:t>
        </w:r>
      </w:ins>
      <w:ins w:id="12" w:author="季 晨瑞" w:date="2018-09-19T09:14:00Z">
        <w:r w:rsidR="00F2285F">
          <w:rPr>
            <w:rStyle w:val="fontstyle01"/>
            <w:rFonts w:ascii="Times New Roman" w:hAnsi="Times New Roman" w:cs="Times New Roman"/>
            <w:sz w:val="24"/>
            <w:szCs w:val="24"/>
          </w:rPr>
          <w:t>(2,6-dimethyl</w:t>
        </w:r>
      </w:ins>
      <w:ins w:id="13" w:author="季 晨瑞" w:date="2018-09-19T09:15:00Z">
        <w:r w:rsidR="00F2285F">
          <w:rPr>
            <w:rStyle w:val="fontstyle01"/>
            <w:rFonts w:ascii="Times New Roman" w:hAnsi="Times New Roman" w:cs="Times New Roman"/>
            <w:sz w:val="24"/>
            <w:szCs w:val="24"/>
          </w:rPr>
          <w:t>-1,4-phenylene</w:t>
        </w:r>
      </w:ins>
      <w:ins w:id="14" w:author="季 晨瑞" w:date="2018-09-19T09:18:00Z">
        <w:r w:rsidR="00F2285F">
          <w:rPr>
            <w:rStyle w:val="fontstyle01"/>
            <w:rFonts w:ascii="Times New Roman" w:hAnsi="Times New Roman" w:cs="Times New Roman"/>
            <w:sz w:val="24"/>
            <w:szCs w:val="24"/>
          </w:rPr>
          <w:t xml:space="preserve"> </w:t>
        </w:r>
      </w:ins>
      <w:ins w:id="15" w:author="季 晨瑞" w:date="2018-09-19T09:15:00Z">
        <w:r w:rsidR="00F2285F">
          <w:rPr>
            <w:rStyle w:val="fontstyle01"/>
            <w:rFonts w:ascii="Times New Roman" w:hAnsi="Times New Roman" w:cs="Times New Roman"/>
            <w:sz w:val="24"/>
            <w:szCs w:val="24"/>
          </w:rPr>
          <w:t>oxide</w:t>
        </w:r>
      </w:ins>
      <w:ins w:id="16" w:author="季 晨瑞" w:date="2018-09-19T09:14:00Z">
        <w:r w:rsidR="00F2285F">
          <w:rPr>
            <w:rStyle w:val="fontstyle01"/>
            <w:rFonts w:ascii="Times New Roman" w:hAnsi="Times New Roman" w:cs="Times New Roman"/>
            <w:sz w:val="24"/>
            <w:szCs w:val="24"/>
          </w:rPr>
          <w:t>)</w:t>
        </w:r>
      </w:ins>
      <w:ins w:id="17" w:author="季 晨瑞" w:date="2018-09-19T09:27:00Z">
        <w:r w:rsidR="00586A61">
          <w:rPr>
            <w:rStyle w:val="fontstyle01"/>
            <w:rFonts w:ascii="Times New Roman" w:hAnsi="Times New Roman" w:cs="Times New Roman"/>
            <w:sz w:val="24"/>
            <w:szCs w:val="24"/>
          </w:rPr>
          <w:t xml:space="preserve"> </w:t>
        </w:r>
      </w:ins>
      <w:ins w:id="18" w:author="季 晨瑞" w:date="2018-09-19T09:15:00Z">
        <w:r w:rsidR="00F2285F">
          <w:rPr>
            <w:rStyle w:val="fontstyle01"/>
            <w:rFonts w:ascii="Times New Roman" w:hAnsi="Times New Roman" w:cs="Times New Roman"/>
            <w:sz w:val="24"/>
            <w:szCs w:val="24"/>
          </w:rPr>
          <w:t>(PPO)</w:t>
        </w:r>
      </w:ins>
      <w:ins w:id="19" w:author="季 晨瑞" w:date="2018-09-19T09:16:00Z">
        <w:r w:rsidR="00F2285F">
          <w:rPr>
            <w:rStyle w:val="fontstyle01"/>
            <w:rFonts w:ascii="Times New Roman" w:hAnsi="Times New Roman" w:cs="Times New Roman"/>
            <w:sz w:val="24"/>
            <w:szCs w:val="24"/>
          </w:rPr>
          <w:t xml:space="preserve"> based organic</w:t>
        </w:r>
      </w:ins>
      <w:ins w:id="20" w:author="季 晨瑞" w:date="2018-10-01T14:01:00Z">
        <w:r w:rsidR="000B1CF4">
          <w:rPr>
            <w:rStyle w:val="fontstyle01"/>
            <w:rFonts w:ascii="Times New Roman" w:hAnsi="Times New Roman" w:cs="Times New Roman"/>
            <w:sz w:val="24"/>
            <w:szCs w:val="24"/>
          </w:rPr>
          <w:t xml:space="preserve"> </w:t>
        </w:r>
      </w:ins>
      <w:ins w:id="21" w:author="季 晨瑞" w:date="2018-09-19T09:16:00Z">
        <w:r w:rsidR="00F2285F">
          <w:rPr>
            <w:rStyle w:val="fontstyle01"/>
            <w:rFonts w:ascii="Times New Roman" w:hAnsi="Times New Roman" w:cs="Times New Roman"/>
            <w:sz w:val="24"/>
            <w:szCs w:val="24"/>
          </w:rPr>
          <w:t xml:space="preserve">inorganic </w:t>
        </w:r>
      </w:ins>
      <w:ins w:id="22" w:author="季 晨瑞" w:date="2018-09-19T09:20:00Z">
        <w:r w:rsidR="00F2285F">
          <w:rPr>
            <w:rStyle w:val="fontstyle01"/>
            <w:rFonts w:ascii="Times New Roman" w:hAnsi="Times New Roman" w:cs="Times New Roman"/>
            <w:sz w:val="24"/>
            <w:szCs w:val="24"/>
          </w:rPr>
          <w:t>cross</w:t>
        </w:r>
      </w:ins>
      <w:ins w:id="23" w:author="季 晨瑞" w:date="2018-10-01T14:01:00Z">
        <w:r w:rsidR="000B1CF4">
          <w:rPr>
            <w:rStyle w:val="fontstyle01"/>
            <w:rFonts w:ascii="Times New Roman" w:hAnsi="Times New Roman" w:cs="Times New Roman"/>
            <w:sz w:val="24"/>
            <w:szCs w:val="24"/>
          </w:rPr>
          <w:t>-</w:t>
        </w:r>
      </w:ins>
      <w:ins w:id="24" w:author="季 晨瑞" w:date="2018-09-19T09:23:00Z">
        <w:r w:rsidR="00F2285F">
          <w:rPr>
            <w:rStyle w:val="fontstyle01"/>
            <w:rFonts w:ascii="Times New Roman" w:hAnsi="Times New Roman" w:cs="Times New Roman"/>
            <w:sz w:val="24"/>
            <w:szCs w:val="24"/>
          </w:rPr>
          <w:t>linking</w:t>
        </w:r>
      </w:ins>
      <w:ins w:id="25" w:author="季 晨瑞" w:date="2018-09-19T09:27:00Z">
        <w:r w:rsidR="00586A61">
          <w:rPr>
            <w:rStyle w:val="fontstyle01"/>
            <w:rFonts w:ascii="Times New Roman" w:hAnsi="Times New Roman" w:cs="Times New Roman"/>
            <w:sz w:val="24"/>
            <w:szCs w:val="24"/>
          </w:rPr>
          <w:t xml:space="preserve"> hybrid alkaline membranes with enhanced chem</w:t>
        </w:r>
      </w:ins>
      <w:ins w:id="26" w:author="季 晨瑞" w:date="2018-09-19T09:28:00Z">
        <w:r w:rsidR="00586A61">
          <w:rPr>
            <w:rStyle w:val="fontstyle01"/>
            <w:rFonts w:ascii="Times New Roman" w:hAnsi="Times New Roman" w:cs="Times New Roman"/>
            <w:sz w:val="24"/>
            <w:szCs w:val="24"/>
          </w:rPr>
          <w:t>ical stab</w:t>
        </w:r>
      </w:ins>
      <w:ins w:id="27" w:author="季 晨瑞" w:date="2018-09-19T09:29:00Z">
        <w:r w:rsidR="00586A61">
          <w:rPr>
            <w:rStyle w:val="fontstyle01"/>
            <w:rFonts w:ascii="Times New Roman" w:hAnsi="Times New Roman" w:cs="Times New Roman"/>
            <w:sz w:val="24"/>
            <w:szCs w:val="24"/>
          </w:rPr>
          <w:t xml:space="preserve">ility </w:t>
        </w:r>
      </w:ins>
      <w:ins w:id="28" w:author="季 晨瑞" w:date="2018-10-09T13:44:00Z">
        <w:r w:rsidR="00715F11">
          <w:rPr>
            <w:rStyle w:val="fontstyle01"/>
            <w:rFonts w:ascii="Times New Roman" w:hAnsi="Times New Roman" w:cs="Times New Roman"/>
            <w:sz w:val="24"/>
            <w:szCs w:val="24"/>
          </w:rPr>
          <w:t>were</w:t>
        </w:r>
      </w:ins>
      <w:ins w:id="29" w:author="季 晨瑞" w:date="2018-09-19T09:29:00Z">
        <w:r w:rsidR="00586A61">
          <w:rPr>
            <w:rStyle w:val="fontstyle01"/>
            <w:rFonts w:ascii="Times New Roman" w:hAnsi="Times New Roman" w:cs="Times New Roman"/>
            <w:sz w:val="24"/>
            <w:szCs w:val="24"/>
          </w:rPr>
          <w:t xml:space="preserve"> prepared</w:t>
        </w:r>
      </w:ins>
      <w:ins w:id="30" w:author="季 晨瑞" w:date="2018-10-09T13:44:00Z">
        <w:r w:rsidR="00715F11">
          <w:rPr>
            <w:rStyle w:val="fontstyle01"/>
            <w:rFonts w:ascii="Times New Roman" w:hAnsi="Times New Roman" w:cs="Times New Roman"/>
            <w:sz w:val="24"/>
            <w:szCs w:val="24"/>
          </w:rPr>
          <w:t xml:space="preserve"> using </w:t>
        </w:r>
      </w:ins>
      <w:ins w:id="31" w:author="季 晨瑞" w:date="2018-10-09T13:45:00Z">
        <w:r w:rsidR="00715F11">
          <w:rPr>
            <w:rStyle w:val="fontstyle01"/>
            <w:rFonts w:ascii="Times New Roman" w:hAnsi="Times New Roman" w:cs="Times New Roman"/>
            <w:sz w:val="24"/>
            <w:szCs w:val="24"/>
          </w:rPr>
          <w:t>triethylamine (TEA)</w:t>
        </w:r>
      </w:ins>
      <w:ins w:id="32" w:author="季 晨瑞" w:date="2018-09-19T09:31:00Z">
        <w:r w:rsidR="00586A61">
          <w:rPr>
            <w:rStyle w:val="fontstyle01"/>
            <w:rFonts w:ascii="Times New Roman" w:hAnsi="Times New Roman" w:cs="Times New Roman"/>
            <w:sz w:val="24"/>
            <w:szCs w:val="24"/>
          </w:rPr>
          <w:t xml:space="preserve"> </w:t>
        </w:r>
      </w:ins>
      <w:ins w:id="33" w:author="季 晨瑞" w:date="2018-10-09T13:45:00Z">
        <w:r w:rsidR="00715F11">
          <w:rPr>
            <w:rStyle w:val="fontstyle01"/>
            <w:rFonts w:ascii="Times New Roman" w:hAnsi="Times New Roman" w:cs="Times New Roman"/>
            <w:sz w:val="24"/>
            <w:szCs w:val="24"/>
          </w:rPr>
          <w:t>as quaternization reagent</w:t>
        </w:r>
      </w:ins>
      <w:ins w:id="34" w:author="季 晨瑞" w:date="2018-10-09T13:48:00Z">
        <w:r w:rsidR="00715F11">
          <w:rPr>
            <w:rStyle w:val="fontstyle01"/>
            <w:rFonts w:ascii="Times New Roman" w:hAnsi="Times New Roman" w:cs="Times New Roman"/>
            <w:sz w:val="24"/>
            <w:szCs w:val="24"/>
          </w:rPr>
          <w:t>;</w:t>
        </w:r>
      </w:ins>
      <w:ins w:id="35" w:author="季 晨瑞" w:date="2018-10-09T13:45:00Z">
        <w:r w:rsidR="00715F11">
          <w:rPr>
            <w:rStyle w:val="fontstyle01"/>
            <w:rFonts w:ascii="Times New Roman" w:hAnsi="Times New Roman" w:cs="Times New Roman"/>
            <w:sz w:val="24"/>
            <w:szCs w:val="24"/>
          </w:rPr>
          <w:t xml:space="preserve"> </w:t>
        </w:r>
      </w:ins>
      <w:proofErr w:type="gramStart"/>
      <w:ins w:id="36" w:author="季 晨瑞" w:date="2018-10-09T13:47:00Z">
        <w:r w:rsidR="00715F11" w:rsidRPr="00715F11">
          <w:rPr>
            <w:rStyle w:val="fontstyle01"/>
            <w:rFonts w:ascii="Times New Roman" w:hAnsi="Times New Roman" w:cs="Times New Roman"/>
            <w:sz w:val="24"/>
            <w:szCs w:val="24"/>
          </w:rPr>
          <w:t>N,N</w:t>
        </w:r>
        <w:proofErr w:type="gramEnd"/>
        <w:r w:rsidR="00715F11" w:rsidRPr="00715F11">
          <w:rPr>
            <w:rStyle w:val="fontstyle01"/>
            <w:rFonts w:ascii="Times New Roman" w:hAnsi="Times New Roman" w:cs="Times New Roman"/>
            <w:sz w:val="24"/>
            <w:szCs w:val="24"/>
          </w:rPr>
          <w:t>-dimethyl-3-(</w:t>
        </w:r>
        <w:proofErr w:type="spellStart"/>
        <w:r w:rsidR="00715F11" w:rsidRPr="00715F11">
          <w:rPr>
            <w:rStyle w:val="fontstyle01"/>
            <w:rFonts w:ascii="Times New Roman" w:hAnsi="Times New Roman" w:cs="Times New Roman"/>
            <w:sz w:val="24"/>
            <w:szCs w:val="24"/>
          </w:rPr>
          <w:t>trimethoxysilyl</w:t>
        </w:r>
        <w:proofErr w:type="spellEnd"/>
        <w:r w:rsidR="00715F11" w:rsidRPr="00715F11">
          <w:rPr>
            <w:rStyle w:val="fontstyle01"/>
            <w:rFonts w:ascii="Times New Roman" w:hAnsi="Times New Roman" w:cs="Times New Roman"/>
            <w:sz w:val="24"/>
            <w:szCs w:val="24"/>
          </w:rPr>
          <w:t>)-1-</w:t>
        </w:r>
      </w:ins>
      <w:ins w:id="37" w:author="季 晨瑞" w:date="2018-10-09T13:58:00Z">
        <w:r w:rsidR="005A693D">
          <w:rPr>
            <w:rStyle w:val="fontstyle01"/>
            <w:rFonts w:ascii="Times New Roman" w:hAnsi="Times New Roman" w:cs="Times New Roman"/>
            <w:sz w:val="24"/>
            <w:szCs w:val="24"/>
          </w:rPr>
          <w:t>p</w:t>
        </w:r>
      </w:ins>
      <w:ins w:id="38" w:author="季 晨瑞" w:date="2018-10-09T13:47:00Z">
        <w:r w:rsidR="00715F11" w:rsidRPr="00715F11">
          <w:rPr>
            <w:rStyle w:val="fontstyle01"/>
            <w:rFonts w:ascii="Times New Roman" w:hAnsi="Times New Roman" w:cs="Times New Roman"/>
            <w:sz w:val="24"/>
            <w:szCs w:val="24"/>
          </w:rPr>
          <w:t>ropanamine</w:t>
        </w:r>
      </w:ins>
      <w:ins w:id="39" w:author="季 晨瑞" w:date="2018-10-09T13:48:00Z">
        <w:r w:rsidR="00715F11">
          <w:rPr>
            <w:rStyle w:val="fontstyle01"/>
            <w:rFonts w:ascii="Times New Roman" w:hAnsi="Times New Roman" w:cs="Times New Roman"/>
            <w:sz w:val="24"/>
            <w:szCs w:val="24"/>
          </w:rPr>
          <w:t xml:space="preserve"> (TPMS) and </w:t>
        </w:r>
      </w:ins>
      <w:proofErr w:type="spellStart"/>
      <w:ins w:id="40" w:author="季 晨瑞" w:date="2018-10-09T13:49:00Z">
        <w:r w:rsidR="00715F11" w:rsidRPr="00715F11">
          <w:rPr>
            <w:rStyle w:val="fontstyle01"/>
            <w:rFonts w:ascii="Times New Roman" w:hAnsi="Times New Roman" w:cs="Times New Roman"/>
            <w:sz w:val="24"/>
            <w:szCs w:val="24"/>
          </w:rPr>
          <w:t>Aminopropyltrimethoxysilane</w:t>
        </w:r>
        <w:proofErr w:type="spellEnd"/>
        <w:r w:rsidR="00715F11">
          <w:rPr>
            <w:rStyle w:val="fontstyle01"/>
            <w:rFonts w:ascii="Times New Roman" w:hAnsi="Times New Roman" w:cs="Times New Roman"/>
            <w:sz w:val="24"/>
            <w:szCs w:val="24"/>
          </w:rPr>
          <w:t xml:space="preserve"> (APMS) as the crosslinking agent, respectively. </w:t>
        </w:r>
      </w:ins>
      <w:ins w:id="41" w:author="季 晨瑞" w:date="2018-10-09T13:53:00Z">
        <w:r w:rsidR="005A693D">
          <w:rPr>
            <w:rStyle w:val="fontstyle01"/>
            <w:rFonts w:ascii="Times New Roman" w:hAnsi="Times New Roman" w:cs="Times New Roman"/>
            <w:sz w:val="24"/>
            <w:szCs w:val="24"/>
          </w:rPr>
          <w:t>Compared with the non-crosslinked membrane, the</w:t>
        </w:r>
      </w:ins>
      <w:ins w:id="42" w:author="季 晨瑞" w:date="2018-10-09T13:54:00Z">
        <w:r w:rsidR="005A693D">
          <w:rPr>
            <w:rStyle w:val="fontstyle01"/>
            <w:rFonts w:ascii="Times New Roman" w:hAnsi="Times New Roman" w:cs="Times New Roman"/>
            <w:sz w:val="24"/>
            <w:szCs w:val="24"/>
          </w:rPr>
          <w:t xml:space="preserve"> crosslinked PPO membranes displayed significantly </w:t>
        </w:r>
      </w:ins>
      <w:ins w:id="43" w:author="季 晨瑞" w:date="2018-10-09T14:02:00Z">
        <w:r w:rsidR="005A693D">
          <w:rPr>
            <w:rStyle w:val="fontstyle01"/>
            <w:rFonts w:ascii="Times New Roman" w:hAnsi="Times New Roman" w:cs="Times New Roman"/>
            <w:sz w:val="24"/>
            <w:szCs w:val="24"/>
          </w:rPr>
          <w:t>enhanced</w:t>
        </w:r>
      </w:ins>
      <w:ins w:id="44" w:author="季 晨瑞" w:date="2018-10-09T13:54:00Z">
        <w:r w:rsidR="005A693D">
          <w:rPr>
            <w:rStyle w:val="fontstyle01"/>
            <w:rFonts w:ascii="Times New Roman" w:hAnsi="Times New Roman" w:cs="Times New Roman"/>
            <w:sz w:val="24"/>
            <w:szCs w:val="24"/>
          </w:rPr>
          <w:t xml:space="preserve"> mechanical properties, improved dimen</w:t>
        </w:r>
      </w:ins>
      <w:ins w:id="45" w:author="季 晨瑞" w:date="2018-10-09T13:55:00Z">
        <w:r w:rsidR="005A693D">
          <w:rPr>
            <w:rStyle w:val="fontstyle01"/>
            <w:rFonts w:ascii="Times New Roman" w:hAnsi="Times New Roman" w:cs="Times New Roman"/>
            <w:sz w:val="24"/>
            <w:szCs w:val="24"/>
          </w:rPr>
          <w:t>sional stabilities as well as high conductivities.</w:t>
        </w:r>
      </w:ins>
      <w:ins w:id="46" w:author="季 晨瑞" w:date="2018-10-09T13:53:00Z">
        <w:r w:rsidR="005A693D">
          <w:rPr>
            <w:rStyle w:val="fontstyle01"/>
            <w:rFonts w:ascii="Times New Roman" w:hAnsi="Times New Roman" w:cs="Times New Roman"/>
            <w:sz w:val="24"/>
            <w:szCs w:val="24"/>
          </w:rPr>
          <w:t xml:space="preserve"> </w:t>
        </w:r>
      </w:ins>
      <w:ins w:id="47" w:author="季 晨瑞" w:date="2018-09-19T09:31:00Z">
        <w:r w:rsidR="00586A61">
          <w:rPr>
            <w:rStyle w:val="fontstyle01"/>
            <w:rFonts w:ascii="Times New Roman" w:hAnsi="Times New Roman" w:cs="Times New Roman"/>
            <w:sz w:val="24"/>
            <w:szCs w:val="24"/>
          </w:rPr>
          <w:t xml:space="preserve">The </w:t>
        </w:r>
      </w:ins>
      <w:ins w:id="48" w:author="季 晨瑞" w:date="2018-10-09T13:56:00Z">
        <w:r w:rsidR="005A693D">
          <w:rPr>
            <w:rStyle w:val="fontstyle01"/>
            <w:rFonts w:ascii="Times New Roman" w:hAnsi="Times New Roman" w:cs="Times New Roman"/>
            <w:sz w:val="24"/>
            <w:szCs w:val="24"/>
          </w:rPr>
          <w:t xml:space="preserve">APMS crosslinked </w:t>
        </w:r>
      </w:ins>
      <w:ins w:id="49" w:author="季 晨瑞" w:date="2018-09-19T09:31:00Z">
        <w:r w:rsidR="00586A61">
          <w:rPr>
            <w:rStyle w:val="fontstyle01"/>
            <w:rFonts w:ascii="Times New Roman" w:hAnsi="Times New Roman" w:cs="Times New Roman"/>
            <w:sz w:val="24"/>
            <w:szCs w:val="24"/>
          </w:rPr>
          <w:t>membrane</w:t>
        </w:r>
      </w:ins>
      <w:ins w:id="50" w:author="季 晨瑞" w:date="2018-09-23T10:18:00Z">
        <w:r w:rsidR="00353E05">
          <w:rPr>
            <w:rStyle w:val="fontstyle01"/>
            <w:rFonts w:ascii="Times New Roman" w:hAnsi="Times New Roman" w:cs="Times New Roman"/>
            <w:sz w:val="24"/>
            <w:szCs w:val="24"/>
          </w:rPr>
          <w:t>s</w:t>
        </w:r>
      </w:ins>
      <w:ins w:id="51" w:author="季 晨瑞" w:date="2018-09-19T09:31:00Z">
        <w:r w:rsidR="00586A61">
          <w:rPr>
            <w:rStyle w:val="fontstyle01"/>
            <w:rFonts w:ascii="Times New Roman" w:hAnsi="Times New Roman" w:cs="Times New Roman"/>
            <w:sz w:val="24"/>
            <w:szCs w:val="24"/>
          </w:rPr>
          <w:t xml:space="preserve"> </w:t>
        </w:r>
      </w:ins>
      <w:ins w:id="52" w:author="季 晨瑞" w:date="2018-10-09T14:00:00Z">
        <w:r w:rsidR="005A693D">
          <w:rPr>
            <w:rStyle w:val="fontstyle01"/>
            <w:rFonts w:ascii="Times New Roman" w:hAnsi="Times New Roman" w:cs="Times New Roman"/>
            <w:sz w:val="24"/>
            <w:szCs w:val="24"/>
          </w:rPr>
          <w:t xml:space="preserve">with 10% silica content. </w:t>
        </w:r>
      </w:ins>
      <w:ins w:id="53" w:author="季 晨瑞" w:date="2018-09-19T09:31:00Z">
        <w:r w:rsidR="00586A61">
          <w:rPr>
            <w:rStyle w:val="fontstyle01"/>
            <w:rFonts w:ascii="Times New Roman" w:hAnsi="Times New Roman" w:cs="Times New Roman"/>
            <w:sz w:val="24"/>
            <w:szCs w:val="24"/>
          </w:rPr>
          <w:t>exhibit</w:t>
        </w:r>
      </w:ins>
      <w:ins w:id="54" w:author="季 晨瑞" w:date="2018-10-09T14:00:00Z">
        <w:r w:rsidR="005A693D">
          <w:rPr>
            <w:rStyle w:val="fontstyle01"/>
            <w:rFonts w:ascii="Times New Roman" w:hAnsi="Times New Roman" w:cs="Times New Roman"/>
            <w:sz w:val="24"/>
            <w:szCs w:val="24"/>
          </w:rPr>
          <w:t>ed</w:t>
        </w:r>
      </w:ins>
      <w:ins w:id="55" w:author="季 晨瑞" w:date="2018-09-19T09:31:00Z">
        <w:r w:rsidR="00586A61">
          <w:rPr>
            <w:rStyle w:val="fontstyle01"/>
            <w:rFonts w:ascii="Times New Roman" w:hAnsi="Times New Roman" w:cs="Times New Roman"/>
            <w:sz w:val="24"/>
            <w:szCs w:val="24"/>
          </w:rPr>
          <w:t xml:space="preserve"> high </w:t>
        </w:r>
      </w:ins>
      <w:ins w:id="56" w:author="季 晨瑞" w:date="2018-09-19T09:32:00Z">
        <w:r w:rsidR="00586A61">
          <w:rPr>
            <w:rStyle w:val="fontstyle01"/>
            <w:rFonts w:ascii="Times New Roman" w:hAnsi="Times New Roman" w:cs="Times New Roman"/>
            <w:sz w:val="24"/>
            <w:szCs w:val="24"/>
          </w:rPr>
          <w:t>hydroxyl</w:t>
        </w:r>
      </w:ins>
      <w:ins w:id="57" w:author="季 晨瑞" w:date="2018-09-23T10:18:00Z">
        <w:r w:rsidR="00353E05">
          <w:rPr>
            <w:rStyle w:val="fontstyle01"/>
            <w:rFonts w:ascii="Times New Roman" w:hAnsi="Times New Roman" w:cs="Times New Roman"/>
            <w:sz w:val="24"/>
            <w:szCs w:val="24"/>
          </w:rPr>
          <w:t xml:space="preserve"> </w:t>
        </w:r>
      </w:ins>
      <w:ins w:id="58" w:author="季 晨瑞" w:date="2018-09-19T09:32:00Z">
        <w:r w:rsidR="00586A61">
          <w:rPr>
            <w:rStyle w:val="fontstyle01"/>
            <w:rFonts w:ascii="Times New Roman" w:hAnsi="Times New Roman" w:cs="Times New Roman"/>
            <w:sz w:val="24"/>
            <w:szCs w:val="24"/>
          </w:rPr>
          <w:t>(O</w:t>
        </w:r>
      </w:ins>
      <w:ins w:id="59" w:author="季 晨瑞" w:date="2018-09-19T09:33:00Z">
        <w:r w:rsidR="00586A61">
          <w:rPr>
            <w:rStyle w:val="fontstyle01"/>
            <w:rFonts w:ascii="Times New Roman" w:hAnsi="Times New Roman" w:cs="Times New Roman"/>
            <w:sz w:val="24"/>
            <w:szCs w:val="24"/>
          </w:rPr>
          <w:t>H</w:t>
        </w:r>
        <w:r w:rsidR="00586A61">
          <w:rPr>
            <w:rStyle w:val="fontstyle01"/>
            <w:rFonts w:ascii="Times New Roman" w:hAnsi="Times New Roman" w:cs="Times New Roman"/>
            <w:sz w:val="24"/>
            <w:szCs w:val="24"/>
            <w:vertAlign w:val="superscript"/>
          </w:rPr>
          <w:t>-</w:t>
        </w:r>
      </w:ins>
      <w:ins w:id="60" w:author="季 晨瑞" w:date="2018-09-19T09:32:00Z">
        <w:r w:rsidR="00586A61">
          <w:rPr>
            <w:rStyle w:val="fontstyle01"/>
            <w:rFonts w:ascii="Times New Roman" w:hAnsi="Times New Roman" w:cs="Times New Roman"/>
            <w:sz w:val="24"/>
            <w:szCs w:val="24"/>
          </w:rPr>
          <w:t xml:space="preserve">) </w:t>
        </w:r>
      </w:ins>
      <w:ins w:id="61" w:author="季 晨瑞" w:date="2018-09-19T09:31:00Z">
        <w:r w:rsidR="00586A61">
          <w:rPr>
            <w:rStyle w:val="fontstyle01"/>
            <w:rFonts w:ascii="Times New Roman" w:hAnsi="Times New Roman" w:cs="Times New Roman"/>
            <w:sz w:val="24"/>
            <w:szCs w:val="24"/>
          </w:rPr>
          <w:t>conductivity</w:t>
        </w:r>
      </w:ins>
      <w:ins w:id="62" w:author="季 晨瑞" w:date="2018-09-19T09:33:00Z">
        <w:r w:rsidR="00586A61">
          <w:rPr>
            <w:rStyle w:val="fontstyle01"/>
            <w:rFonts w:ascii="Times New Roman" w:hAnsi="Times New Roman" w:cs="Times New Roman"/>
            <w:sz w:val="24"/>
            <w:szCs w:val="24"/>
          </w:rPr>
          <w:t>:</w:t>
        </w:r>
      </w:ins>
      <w:ins w:id="63" w:author="季 晨瑞" w:date="2018-09-19T09:35:00Z">
        <w:r w:rsidR="00A00EAB">
          <w:rPr>
            <w:rStyle w:val="fontstyle01"/>
            <w:rFonts w:ascii="Times New Roman" w:hAnsi="Times New Roman" w:cs="Times New Roman"/>
            <w:sz w:val="24"/>
            <w:szCs w:val="24"/>
          </w:rPr>
          <w:t xml:space="preserve"> </w:t>
        </w:r>
      </w:ins>
      <w:ins w:id="64" w:author="季 晨瑞" w:date="2018-10-09T15:09:00Z">
        <w:r w:rsidR="00023742">
          <w:rPr>
            <w:rStyle w:val="fontstyle01"/>
            <w:rFonts w:ascii="Times New Roman" w:hAnsi="Times New Roman" w:cs="Times New Roman"/>
            <w:sz w:val="24"/>
            <w:szCs w:val="24"/>
          </w:rPr>
          <w:t>15.3-41.3</w:t>
        </w:r>
      </w:ins>
      <w:ins w:id="65" w:author="季 晨瑞" w:date="2018-09-19T09:35:00Z">
        <w:r w:rsidR="00A00EAB">
          <w:rPr>
            <w:rStyle w:val="fontstyle01"/>
            <w:rFonts w:ascii="Times New Roman" w:hAnsi="Times New Roman" w:cs="Times New Roman"/>
            <w:sz w:val="24"/>
            <w:szCs w:val="24"/>
          </w:rPr>
          <w:t xml:space="preserve"> </w:t>
        </w:r>
      </w:ins>
      <w:ins w:id="66" w:author="季 晨瑞" w:date="2018-10-09T15:09:00Z">
        <w:r w:rsidR="00023742">
          <w:rPr>
            <w:rStyle w:val="fontstyle01"/>
            <w:rFonts w:ascii="Times New Roman" w:hAnsi="Times New Roman" w:cs="Times New Roman"/>
            <w:sz w:val="24"/>
            <w:szCs w:val="24"/>
          </w:rPr>
          <w:t>m</w:t>
        </w:r>
      </w:ins>
      <w:ins w:id="67" w:author="季 晨瑞" w:date="2018-09-19T09:35:00Z">
        <w:r w:rsidR="00A00EAB">
          <w:rPr>
            <w:rStyle w:val="fontstyle01"/>
            <w:rFonts w:ascii="Times New Roman" w:hAnsi="Times New Roman" w:cs="Times New Roman"/>
            <w:sz w:val="24"/>
            <w:szCs w:val="24"/>
          </w:rPr>
          <w:t>S</w:t>
        </w:r>
      </w:ins>
      <w:ins w:id="68" w:author="季 晨瑞" w:date="2018-09-19T09:36:00Z">
        <w:r w:rsidR="00A00EAB">
          <w:rPr>
            <w:rStyle w:val="fontstyle01"/>
            <w:rFonts w:ascii="Times New Roman" w:hAnsi="Times New Roman" w:cs="Times New Roman"/>
            <w:sz w:val="24"/>
            <w:szCs w:val="24"/>
          </w:rPr>
          <w:t xml:space="preserve"> </w:t>
        </w:r>
      </w:ins>
      <w:ins w:id="69" w:author="季 晨瑞" w:date="2018-09-19T09:35:00Z">
        <w:r w:rsidR="00A00EAB">
          <w:rPr>
            <w:rStyle w:val="fontstyle01"/>
            <w:rFonts w:ascii="Times New Roman" w:hAnsi="Times New Roman" w:cs="Times New Roman"/>
            <w:sz w:val="24"/>
            <w:szCs w:val="24"/>
          </w:rPr>
          <w:t>cm</w:t>
        </w:r>
        <w:r w:rsidR="00A00EAB">
          <w:rPr>
            <w:rStyle w:val="fontstyle01"/>
            <w:rFonts w:ascii="Times New Roman" w:hAnsi="Times New Roman" w:cs="Times New Roman"/>
            <w:sz w:val="24"/>
            <w:szCs w:val="24"/>
            <w:vertAlign w:val="superscript"/>
          </w:rPr>
          <w:t>-</w:t>
        </w:r>
      </w:ins>
      <w:ins w:id="70" w:author="季 晨瑞" w:date="2018-09-19T09:36:00Z">
        <w:r w:rsidR="00A00EAB">
          <w:rPr>
            <w:rStyle w:val="fontstyle01"/>
            <w:rFonts w:ascii="Times New Roman" w:hAnsi="Times New Roman" w:cs="Times New Roman"/>
            <w:sz w:val="24"/>
            <w:szCs w:val="24"/>
            <w:vertAlign w:val="superscript"/>
          </w:rPr>
          <w:t>1</w:t>
        </w:r>
        <w:r w:rsidR="00A00EAB">
          <w:rPr>
            <w:rStyle w:val="fontstyle01"/>
            <w:rFonts w:ascii="Times New Roman" w:hAnsi="Times New Roman" w:cs="Times New Roman"/>
            <w:sz w:val="24"/>
            <w:szCs w:val="24"/>
          </w:rPr>
          <w:t xml:space="preserve"> in the temperature range 30-80 </w:t>
        </w:r>
      </w:ins>
      <w:ins w:id="71" w:author="季 晨瑞" w:date="2018-10-01T14:15:00Z">
        <w:r w:rsidR="00085BDC" w:rsidRPr="00085BDC">
          <w:rPr>
            <w:rFonts w:ascii="Times New Roman" w:hAnsi="Times New Roman" w:hint="eastAsia"/>
            <w:color w:val="000000"/>
            <w:sz w:val="24"/>
          </w:rPr>
          <w:t>℃</w:t>
        </w:r>
      </w:ins>
      <w:ins w:id="72" w:author="季 晨瑞" w:date="2018-09-19T09:39:00Z">
        <w:r w:rsidR="00A00EAB">
          <w:rPr>
            <w:rFonts w:ascii="Times New Roman" w:hAnsi="Times New Roman"/>
            <w:color w:val="000000"/>
            <w:sz w:val="24"/>
          </w:rPr>
          <w:t>. Other favorable properties for fuel cell application include</w:t>
        </w:r>
      </w:ins>
      <w:ins w:id="73" w:author="季 晨瑞" w:date="2018-09-19T09:40:00Z">
        <w:r w:rsidR="00A00EAB">
          <w:rPr>
            <w:rFonts w:ascii="Times New Roman" w:hAnsi="Times New Roman"/>
            <w:color w:val="000000"/>
            <w:sz w:val="24"/>
          </w:rPr>
          <w:t xml:space="preserve"> high tensile strengths up to 20MPa and large ion-exch</w:t>
        </w:r>
      </w:ins>
      <w:ins w:id="74" w:author="季 晨瑞" w:date="2018-09-19T09:41:00Z">
        <w:r w:rsidR="00A00EAB">
          <w:rPr>
            <w:rFonts w:ascii="Times New Roman" w:hAnsi="Times New Roman"/>
            <w:color w:val="000000"/>
            <w:sz w:val="24"/>
          </w:rPr>
          <w:t>ange capacities in the range 2.11 – 2.</w:t>
        </w:r>
      </w:ins>
      <w:ins w:id="75" w:author="季 晨瑞" w:date="2018-09-19T09:42:00Z">
        <w:r w:rsidR="00A00EAB">
          <w:rPr>
            <w:rFonts w:ascii="Times New Roman" w:hAnsi="Times New Roman"/>
            <w:color w:val="000000"/>
            <w:sz w:val="24"/>
          </w:rPr>
          <w:t>32 mmol g</w:t>
        </w:r>
        <w:r w:rsidR="00A00EAB">
          <w:rPr>
            <w:rFonts w:ascii="Times New Roman" w:hAnsi="Times New Roman"/>
            <w:color w:val="000000"/>
            <w:sz w:val="24"/>
            <w:vertAlign w:val="superscript"/>
          </w:rPr>
          <w:t>-1</w:t>
        </w:r>
        <w:r w:rsidR="00A00EAB">
          <w:rPr>
            <w:rFonts w:ascii="Times New Roman" w:hAnsi="Times New Roman"/>
            <w:color w:val="000000"/>
            <w:sz w:val="24"/>
          </w:rPr>
          <w:t>.</w:t>
        </w:r>
      </w:ins>
      <w:ins w:id="76" w:author="季 晨瑞" w:date="2018-10-01T14:14:00Z">
        <w:r w:rsidR="00085BDC">
          <w:rPr>
            <w:rFonts w:ascii="Times New Roman" w:hAnsi="Times New Roman"/>
            <w:color w:val="000000"/>
            <w:sz w:val="24"/>
          </w:rPr>
          <w:t xml:space="preserve"> The membrane </w:t>
        </w:r>
      </w:ins>
      <w:ins w:id="77" w:author="季 晨瑞" w:date="2018-10-09T13:58:00Z">
        <w:r w:rsidR="005A693D">
          <w:rPr>
            <w:rFonts w:ascii="Times New Roman" w:hAnsi="Times New Roman"/>
            <w:color w:val="000000"/>
            <w:sz w:val="24"/>
          </w:rPr>
          <w:t>was</w:t>
        </w:r>
      </w:ins>
      <w:ins w:id="78" w:author="季 晨瑞" w:date="2018-10-01T14:14:00Z">
        <w:r w:rsidR="00085BDC">
          <w:rPr>
            <w:rFonts w:ascii="Times New Roman" w:hAnsi="Times New Roman"/>
            <w:color w:val="000000"/>
            <w:sz w:val="24"/>
          </w:rPr>
          <w:t xml:space="preserve"> </w:t>
        </w:r>
      </w:ins>
      <w:ins w:id="79" w:author="季 晨瑞" w:date="2018-10-01T14:15:00Z">
        <w:r w:rsidR="00085BDC">
          <w:rPr>
            <w:rFonts w:ascii="Times New Roman" w:hAnsi="Times New Roman"/>
            <w:color w:val="000000"/>
            <w:sz w:val="24"/>
          </w:rPr>
          <w:t>stable in 1 M KOH at 80</w:t>
        </w:r>
      </w:ins>
      <w:ins w:id="80" w:author="季 晨瑞" w:date="2018-09-19T09:49:00Z">
        <w:r w:rsidR="00E67D11">
          <w:rPr>
            <w:rFonts w:ascii="Times New Roman" w:hAnsi="Times New Roman"/>
            <w:color w:val="000000"/>
            <w:sz w:val="24"/>
          </w:rPr>
          <w:t>.</w:t>
        </w:r>
      </w:ins>
      <w:ins w:id="81" w:author="季 晨瑞" w:date="2018-10-01T14:16:00Z">
        <w:r w:rsidR="00085BDC" w:rsidRPr="00085BDC">
          <w:rPr>
            <w:rFonts w:ascii="Times New Roman" w:hAnsi="Times New Roman" w:hint="eastAsia"/>
            <w:color w:val="000000"/>
            <w:sz w:val="24"/>
          </w:rPr>
          <w:t>℃</w:t>
        </w:r>
        <w:r w:rsidR="00085BDC">
          <w:rPr>
            <w:rStyle w:val="fontstyle01"/>
            <w:rFonts w:ascii="Times New Roman" w:hAnsi="Times New Roman" w:cs="Times New Roman"/>
            <w:sz w:val="24"/>
            <w:szCs w:val="24"/>
          </w:rPr>
          <w:t xml:space="preserve"> for more than 200 h.</w:t>
        </w:r>
      </w:ins>
      <w:del w:id="82" w:author="季 晨瑞" w:date="2018-09-19T09:14:00Z">
        <w:r w:rsidRPr="00FC70D4" w:rsidDel="008119A9">
          <w:rPr>
            <w:rStyle w:val="fontstyle01"/>
            <w:rFonts w:ascii="Times New Roman" w:hAnsi="Times New Roman" w:cs="Times New Roman" w:hint="eastAsia"/>
            <w:sz w:val="24"/>
            <w:szCs w:val="24"/>
          </w:rPr>
          <w:delText xml:space="preserve">were prepared </w:delText>
        </w:r>
        <w:r w:rsidRPr="00FC70D4" w:rsidDel="008119A9">
          <w:rPr>
            <w:rStyle w:val="fontstyle01"/>
            <w:rFonts w:ascii="Times New Roman" w:hAnsi="Times New Roman" w:cs="Times New Roman"/>
            <w:sz w:val="24"/>
            <w:szCs w:val="24"/>
          </w:rPr>
          <w:delText>by the</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reaction between the epoxy group of GO and the amine group of</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3-(Dimethylamino)-1-propylamine</w:delText>
        </w:r>
        <w:r w:rsidRPr="00FC70D4" w:rsidDel="008119A9">
          <w:rPr>
            <w:rStyle w:val="fontstyle01"/>
            <w:rFonts w:ascii="Times New Roman" w:hAnsi="Times New Roman" w:cs="Times New Roman" w:hint="eastAsia"/>
            <w:sz w:val="24"/>
            <w:szCs w:val="24"/>
          </w:rPr>
          <w:delText xml:space="preserve">m.With good </w:delText>
        </w:r>
        <w:r w:rsidRPr="00FC70D4" w:rsidDel="008119A9">
          <w:rPr>
            <w:rStyle w:val="fontstyle01"/>
            <w:rFonts w:ascii="Times New Roman" w:hAnsi="Times New Roman" w:cs="Times New Roman"/>
            <w:sz w:val="24"/>
            <w:szCs w:val="24"/>
          </w:rPr>
          <w:delText xml:space="preserve">dispersion </w:delText>
        </w:r>
        <w:r w:rsidRPr="00FC70D4" w:rsidDel="008119A9">
          <w:rPr>
            <w:rStyle w:val="fontstyle01"/>
            <w:rFonts w:ascii="Times New Roman" w:hAnsi="Times New Roman" w:cs="Times New Roman" w:hint="eastAsia"/>
            <w:sz w:val="24"/>
            <w:szCs w:val="24"/>
          </w:rPr>
          <w:delText xml:space="preserve">in </w:delText>
        </w:r>
        <w:r w:rsidRPr="00FC70D4" w:rsidDel="008119A9">
          <w:rPr>
            <w:rStyle w:val="fontstyle01"/>
            <w:rFonts w:ascii="Times New Roman" w:hAnsi="Times New Roman" w:cs="Times New Roman"/>
            <w:sz w:val="24"/>
            <w:szCs w:val="24"/>
          </w:rPr>
          <w:delText>the polar organic solvent</w:delText>
        </w:r>
        <w:r w:rsidRPr="00FC70D4" w:rsidDel="008119A9">
          <w:rPr>
            <w:rStyle w:val="fontstyle01"/>
            <w:rFonts w:ascii="Times New Roman" w:hAnsi="Times New Roman" w:cs="Times New Roman" w:hint="eastAsia"/>
            <w:sz w:val="24"/>
            <w:szCs w:val="24"/>
          </w:rPr>
          <w:delText xml:space="preserve">, MGO were added to the quaternized </w:delText>
        </w:r>
        <w:r w:rsidRPr="00FC70D4" w:rsidDel="008119A9">
          <w:rPr>
            <w:rStyle w:val="fontstyle01"/>
            <w:rFonts w:ascii="Times New Roman" w:hAnsi="Times New Roman" w:cs="Times New Roman"/>
            <w:sz w:val="24"/>
            <w:szCs w:val="24"/>
          </w:rPr>
          <w:delText>poly</w:delText>
        </w:r>
        <w:r w:rsidRPr="00FC70D4" w:rsidDel="008119A9">
          <w:rPr>
            <w:rStyle w:val="fontstyle01"/>
            <w:rFonts w:ascii="Times New Roman" w:hAnsi="Times New Roman" w:cs="Times New Roman" w:hint="eastAsia"/>
            <w:sz w:val="24"/>
            <w:szCs w:val="24"/>
          </w:rPr>
          <w:delText xml:space="preserve">(phenylene oxide) matrix to obtain the homogeneous composite </w:delText>
        </w:r>
        <w:r w:rsidRPr="00FC70D4" w:rsidDel="008119A9">
          <w:rPr>
            <w:rFonts w:ascii="Times New Roman" w:eastAsia="AdvOT9b12cd41" w:hAnsi="Times New Roman"/>
            <w:color w:val="000000"/>
            <w:sz w:val="24"/>
          </w:rPr>
          <w:delText>membrane</w:delText>
        </w:r>
        <w:r w:rsidRPr="00FC70D4" w:rsidDel="008119A9">
          <w:rPr>
            <w:rStyle w:val="fontstyle01"/>
            <w:rFonts w:ascii="Times New Roman" w:hAnsi="Times New Roman" w:cs="Times New Roman"/>
            <w:sz w:val="24"/>
            <w:szCs w:val="24"/>
          </w:rPr>
          <w:delText xml:space="preserve"> </w:delText>
        </w:r>
        <w:r w:rsidRPr="00FC70D4" w:rsidDel="008119A9">
          <w:rPr>
            <w:rFonts w:ascii="Times New Roman" w:eastAsia="AdvOT9b12cd41" w:hAnsi="Times New Roman"/>
            <w:color w:val="000000"/>
            <w:sz w:val="24"/>
          </w:rPr>
          <w:delText>use as</w:delText>
        </w:r>
        <w:r w:rsidRPr="00FC70D4" w:rsidDel="008119A9">
          <w:rPr>
            <w:rFonts w:ascii="Times New Roman" w:hAnsi="Times New Roman" w:hint="eastAsia"/>
            <w:color w:val="000000"/>
            <w:sz w:val="24"/>
          </w:rPr>
          <w:delText xml:space="preserve"> </w:delText>
        </w:r>
        <w:r w:rsidRPr="00FC70D4" w:rsidDel="008119A9">
          <w:rPr>
            <w:rFonts w:ascii="Times New Roman" w:eastAsia="AdvOT9b12cd41" w:hAnsi="Times New Roman"/>
            <w:color w:val="000000"/>
            <w:sz w:val="24"/>
          </w:rPr>
          <w:delText>a high temperature proton exchange membrane</w:delText>
        </w:r>
        <w:r w:rsidRPr="00FC70D4" w:rsidDel="008119A9">
          <w:rPr>
            <w:rFonts w:ascii="宋体" w:hAnsi="宋体" w:cs="宋体"/>
            <w:sz w:val="24"/>
          </w:rPr>
          <w:delText xml:space="preserve"> </w:delText>
        </w:r>
        <w:r w:rsidRPr="00FC70D4" w:rsidDel="008119A9">
          <w:rPr>
            <w:rStyle w:val="fontstyle01"/>
            <w:rFonts w:ascii="Times New Roman" w:hAnsi="Times New Roman" w:cs="Times New Roman"/>
            <w:sz w:val="24"/>
            <w:szCs w:val="24"/>
          </w:rPr>
          <w:delText>T</w:delText>
        </w:r>
        <w:r w:rsidRPr="00FC70D4" w:rsidDel="008119A9">
          <w:rPr>
            <w:rStyle w:val="fontstyle01"/>
            <w:rFonts w:ascii="Times New Roman" w:hAnsi="Times New Roman" w:cs="Times New Roman" w:hint="eastAsia"/>
            <w:sz w:val="24"/>
            <w:szCs w:val="24"/>
          </w:rPr>
          <w:delText xml:space="preserve">he compisite membranes exhibited many excellent properties </w:delText>
        </w:r>
        <w:r w:rsidRPr="00FC70D4" w:rsidDel="008119A9">
          <w:rPr>
            <w:rStyle w:val="fontstyle01"/>
            <w:rFonts w:ascii="Times New Roman" w:hAnsi="Times New Roman" w:cs="Times New Roman"/>
            <w:sz w:val="24"/>
            <w:szCs w:val="24"/>
          </w:rPr>
          <w:delText xml:space="preserve">at a high doping level </w:delText>
        </w:r>
        <w:r w:rsidRPr="00FC70D4" w:rsidDel="008119A9">
          <w:rPr>
            <w:rStyle w:val="fontstyle01"/>
            <w:rFonts w:ascii="Times New Roman" w:hAnsi="Times New Roman" w:cs="Times New Roman" w:hint="eastAsia"/>
            <w:sz w:val="24"/>
            <w:szCs w:val="24"/>
          </w:rPr>
          <w:delText xml:space="preserve">with </w:delText>
        </w:r>
        <w:r w:rsidRPr="00FC70D4" w:rsidDel="008119A9">
          <w:rPr>
            <w:rStyle w:val="fontstyle01"/>
            <w:rFonts w:ascii="Times New Roman" w:hAnsi="Times New Roman" w:cs="Times New Roman"/>
            <w:sz w:val="24"/>
            <w:szCs w:val="24"/>
          </w:rPr>
          <w:delText xml:space="preserve">high tensile strength up to </w:delText>
        </w:r>
        <w:r w:rsidRPr="00FC70D4" w:rsidDel="008119A9">
          <w:rPr>
            <w:rStyle w:val="fontstyle01"/>
            <w:rFonts w:ascii="Times New Roman" w:hAnsi="Times New Roman" w:cs="Times New Roman" w:hint="eastAsia"/>
            <w:sz w:val="24"/>
            <w:szCs w:val="24"/>
          </w:rPr>
          <w:delText xml:space="preserve">11.0 </w:delText>
        </w:r>
        <w:r w:rsidRPr="00FC70D4" w:rsidDel="008119A9">
          <w:rPr>
            <w:rStyle w:val="fontstyle01"/>
            <w:rFonts w:ascii="Times New Roman" w:hAnsi="Times New Roman" w:cs="Times New Roman"/>
            <w:sz w:val="24"/>
            <w:szCs w:val="24"/>
          </w:rPr>
          <w:delText>MPa and high proton conductivity up</w:delText>
        </w:r>
        <w:r w:rsidRPr="00FC70D4" w:rsidDel="008119A9">
          <w:rPr>
            <w:rStyle w:val="fontstyle01"/>
            <w:rFonts w:ascii="Times New Roman" w:hAnsi="Times New Roman" w:cs="Times New Roman" w:hint="eastAsia"/>
            <w:sz w:val="24"/>
            <w:szCs w:val="24"/>
          </w:rPr>
          <w:delText xml:space="preserve"> </w:delText>
        </w:r>
        <w:r w:rsidRPr="00FC70D4" w:rsidDel="008119A9">
          <w:rPr>
            <w:rStyle w:val="fontstyle01"/>
            <w:rFonts w:ascii="Times New Roman" w:hAnsi="Times New Roman" w:cs="Times New Roman"/>
            <w:sz w:val="24"/>
            <w:szCs w:val="24"/>
          </w:rPr>
          <w:delText xml:space="preserve">to </w:delText>
        </w:r>
        <w:r w:rsidRPr="00FC70D4" w:rsidDel="008119A9">
          <w:rPr>
            <w:rStyle w:val="fontstyle01"/>
            <w:rFonts w:ascii="Times New Roman" w:hAnsi="Times New Roman" w:cs="Times New Roman" w:hint="eastAsia"/>
            <w:sz w:val="24"/>
            <w:szCs w:val="24"/>
          </w:rPr>
          <w:delText xml:space="preserve">88 </w:delText>
        </w:r>
        <w:r w:rsidRPr="00FC70D4" w:rsidDel="008119A9">
          <w:rPr>
            <w:rStyle w:val="fontstyle01"/>
            <w:rFonts w:ascii="Times New Roman" w:hAnsi="Times New Roman" w:cs="Times New Roman"/>
            <w:sz w:val="24"/>
            <w:szCs w:val="24"/>
          </w:rPr>
          <w:delText>mS</w:delText>
        </w:r>
        <w:r w:rsidRPr="00FC70D4" w:rsidDel="008119A9">
          <w:rPr>
            <w:rStyle w:val="fontstyle01"/>
            <w:rFonts w:ascii="Times New Roman" w:hAnsi="Times New Roman" w:cs="Times New Roman" w:hint="eastAsia"/>
            <w:sz w:val="24"/>
            <w:szCs w:val="24"/>
          </w:rPr>
          <w:delText>.</w:delText>
        </w:r>
        <w:r w:rsidRPr="00FC70D4" w:rsidDel="008119A9">
          <w:rPr>
            <w:rStyle w:val="fontstyle01"/>
            <w:rFonts w:ascii="Times New Roman" w:hAnsi="Times New Roman" w:cs="Times New Roman"/>
            <w:sz w:val="24"/>
            <w:szCs w:val="24"/>
          </w:rPr>
          <w:delText>cm</w:delText>
        </w:r>
        <w:r w:rsidRPr="00FC70D4" w:rsidDel="008119A9">
          <w:rPr>
            <w:rStyle w:val="fontstyle01"/>
            <w:rFonts w:ascii="Times New Roman" w:hAnsi="Times New Roman" w:cs="Times New Roman" w:hint="eastAsia"/>
            <w:sz w:val="24"/>
            <w:szCs w:val="24"/>
            <w:vertAlign w:val="superscript"/>
          </w:rPr>
          <w:delText>-1</w:delText>
        </w:r>
        <w:r w:rsidRPr="00FC70D4" w:rsidDel="008119A9">
          <w:rPr>
            <w:rStyle w:val="fontstyle01"/>
            <w:rFonts w:ascii="Times New Roman" w:hAnsi="Times New Roman" w:cs="Times New Roman"/>
            <w:sz w:val="24"/>
            <w:szCs w:val="24"/>
          </w:rPr>
          <w:delText xml:space="preserve"> at </w:delText>
        </w:r>
        <w:r w:rsidRPr="00FC70D4" w:rsidDel="008119A9">
          <w:rPr>
            <w:rStyle w:val="fontstyle01"/>
            <w:rFonts w:ascii="Times New Roman" w:hAnsi="Times New Roman" w:cs="Times New Roman" w:hint="eastAsia"/>
            <w:sz w:val="24"/>
            <w:szCs w:val="24"/>
          </w:rPr>
          <w:delText>180</w:delText>
        </w:r>
        <w:r w:rsidRPr="00FC70D4" w:rsidDel="008119A9">
          <w:rPr>
            <w:rStyle w:val="fontstyle01"/>
            <w:rFonts w:ascii="Times New Roman" w:hAnsi="Times New Roman" w:cs="Times New Roman"/>
            <w:sz w:val="24"/>
            <w:szCs w:val="24"/>
          </w:rPr>
          <w:delText xml:space="preserve">℃. </w:delText>
        </w:r>
      </w:del>
    </w:p>
    <w:p w:rsidR="00F2285F" w:rsidRPr="00FC70D4" w:rsidDel="00353E05" w:rsidRDefault="00F2285F">
      <w:pPr>
        <w:spacing w:line="480" w:lineRule="auto"/>
        <w:rPr>
          <w:del w:id="83" w:author="季 晨瑞" w:date="2018-09-23T10:20:00Z"/>
          <w:rStyle w:val="fontstyle01"/>
          <w:rFonts w:ascii="Times New Roman" w:hAnsi="Times New Roman" w:cs="Times New Roman"/>
          <w:sz w:val="24"/>
          <w:szCs w:val="24"/>
        </w:rPr>
        <w:pPrChange w:id="84" w:author="季 晨瑞" w:date="2018-09-19T09:22:00Z">
          <w:pPr>
            <w:spacing w:line="480" w:lineRule="auto"/>
            <w:ind w:firstLineChars="200" w:firstLine="480"/>
          </w:pPr>
        </w:pPrChange>
      </w:pPr>
    </w:p>
    <w:p w:rsidR="0037097A" w:rsidRPr="00FC70D4" w:rsidRDefault="0037097A" w:rsidP="0077266C">
      <w:pPr>
        <w:spacing w:line="480" w:lineRule="auto"/>
        <w:rPr>
          <w:rFonts w:ascii="Times New Roman" w:eastAsia="AdvOT9b12cd41" w:hAnsi="Times New Roman"/>
          <w:color w:val="000000"/>
          <w:sz w:val="24"/>
        </w:rPr>
      </w:pPr>
      <w:r w:rsidRPr="00FC70D4">
        <w:rPr>
          <w:rFonts w:ascii="Times New Roman" w:eastAsia="AdvOTbf60bc86" w:hAnsi="Times New Roman"/>
          <w:b/>
          <w:color w:val="000000"/>
          <w:sz w:val="24"/>
        </w:rPr>
        <w:t>K</w:t>
      </w:r>
      <w:r w:rsidR="00FC70D4" w:rsidRPr="00FC70D4">
        <w:rPr>
          <w:rFonts w:ascii="Times New Roman" w:eastAsia="AdvOTbf60bc86" w:hAnsi="Times New Roman"/>
          <w:b/>
          <w:color w:val="000000"/>
          <w:sz w:val="24"/>
        </w:rPr>
        <w:t>ey</w:t>
      </w:r>
      <w:r w:rsidR="00FC70D4">
        <w:rPr>
          <w:rFonts w:ascii="Times New Roman" w:eastAsia="AdvOTbf60bc86" w:hAnsi="Times New Roman" w:hint="eastAsia"/>
          <w:b/>
          <w:color w:val="000000"/>
          <w:sz w:val="24"/>
        </w:rPr>
        <w:t>word</w:t>
      </w:r>
      <w:r w:rsidR="00FC70D4" w:rsidRPr="00FC70D4">
        <w:rPr>
          <w:rFonts w:ascii="Times New Roman" w:eastAsia="AdvOTbf60bc86" w:hAnsi="Times New Roman" w:hint="eastAsia"/>
          <w:b/>
          <w:color w:val="000000"/>
          <w:sz w:val="24"/>
        </w:rPr>
        <w:t>s</w:t>
      </w:r>
      <w:r w:rsidRPr="00FC70D4">
        <w:rPr>
          <w:rFonts w:ascii="Times New Roman" w:eastAsia="AdvOTbf60bc86" w:hAnsi="Times New Roman"/>
          <w:b/>
          <w:color w:val="000000"/>
          <w:sz w:val="24"/>
        </w:rPr>
        <w:t>:</w:t>
      </w:r>
      <w:r w:rsidRPr="00FC70D4">
        <w:rPr>
          <w:rFonts w:ascii="AdvOTbf60bc86" w:eastAsia="AdvOTbf60bc86" w:hAnsi="AdvOTbf60bc86" w:cs="AdvOTbf60bc86"/>
          <w:color w:val="D1232A"/>
          <w:sz w:val="24"/>
        </w:rPr>
        <w:t xml:space="preserve"> </w:t>
      </w:r>
      <w:del w:id="85" w:author="季 晨瑞" w:date="2018-09-19T09:50:00Z">
        <w:r w:rsidRPr="00FC70D4" w:rsidDel="00E67D11">
          <w:rPr>
            <w:rStyle w:val="fontstyle01"/>
            <w:rFonts w:ascii="Times New Roman" w:hAnsi="Times New Roman" w:cs="Times New Roman" w:hint="eastAsia"/>
            <w:sz w:val="24"/>
            <w:szCs w:val="24"/>
          </w:rPr>
          <w:delText>F</w:delText>
        </w:r>
        <w:r w:rsidRPr="00FC70D4" w:rsidDel="00E67D11">
          <w:rPr>
            <w:rStyle w:val="fontstyle01"/>
            <w:rFonts w:ascii="Times New Roman" w:hAnsi="Times New Roman" w:cs="Times New Roman"/>
            <w:sz w:val="24"/>
            <w:szCs w:val="24"/>
          </w:rPr>
          <w:delText>unctionalize</w:delText>
        </w:r>
        <w:r w:rsidRPr="00FC70D4" w:rsidDel="00E67D11">
          <w:rPr>
            <w:rStyle w:val="fontstyle01"/>
            <w:rFonts w:ascii="Times New Roman" w:eastAsia="宋体" w:hAnsi="Times New Roman" w:cs="Times New Roman" w:hint="eastAsia"/>
            <w:sz w:val="24"/>
            <w:szCs w:val="24"/>
          </w:rPr>
          <w:delText>d</w:delText>
        </w:r>
        <w:r w:rsidRPr="00FC70D4" w:rsidDel="00E67D11">
          <w:rPr>
            <w:rStyle w:val="fontstyle01"/>
            <w:rFonts w:ascii="Times New Roman"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graphene</w:delText>
        </w:r>
        <w:r w:rsidRPr="00FC70D4" w:rsidDel="00E67D11">
          <w:rPr>
            <w:rStyle w:val="fontstyle01"/>
            <w:rFonts w:ascii="Times New Roman" w:eastAsia="宋体" w:hAnsi="Times New Roman" w:cs="Times New Roman" w:hint="eastAsia"/>
            <w:sz w:val="24"/>
            <w:szCs w:val="24"/>
          </w:rPr>
          <w:delText xml:space="preserve"> </w:delText>
        </w:r>
        <w:r w:rsidRPr="00FC70D4" w:rsidDel="00E67D11">
          <w:rPr>
            <w:rStyle w:val="fontstyle01"/>
            <w:rFonts w:ascii="Times New Roman" w:hAnsi="Times New Roman" w:cs="Times New Roman"/>
            <w:sz w:val="24"/>
            <w:szCs w:val="24"/>
          </w:rPr>
          <w:delText>oxid</w:delText>
        </w:r>
        <w:r w:rsidRPr="00FC70D4" w:rsidDel="00E67D11">
          <w:rPr>
            <w:rStyle w:val="fontstyle01"/>
            <w:rFonts w:ascii="Times New Roman" w:hAnsi="Times New Roman" w:cs="Times New Roman" w:hint="eastAsia"/>
            <w:sz w:val="24"/>
            <w:szCs w:val="24"/>
          </w:rPr>
          <w:delText xml:space="preserve">e quaternized </w:delText>
        </w:r>
        <w:r w:rsidRPr="00FC70D4" w:rsidDel="00E67D11">
          <w:rPr>
            <w:rStyle w:val="fontstyle01"/>
            <w:rFonts w:ascii="Times New Roman" w:hAnsi="Times New Roman" w:cs="Times New Roman"/>
            <w:sz w:val="24"/>
            <w:szCs w:val="24"/>
          </w:rPr>
          <w:delText>poly</w:delText>
        </w:r>
        <w:r w:rsidRPr="00FC70D4" w:rsidDel="00E67D11">
          <w:rPr>
            <w:rStyle w:val="fontstyle01"/>
            <w:rFonts w:ascii="Times New Roman" w:hAnsi="Times New Roman" w:cs="Times New Roman" w:hint="eastAsia"/>
            <w:sz w:val="24"/>
            <w:szCs w:val="24"/>
          </w:rPr>
          <w:delText>(phenylene oxide)</w:delText>
        </w:r>
      </w:del>
      <w:del w:id="86" w:author="季 晨瑞" w:date="2018-09-19T09:49:00Z">
        <w:r w:rsidRPr="00FC70D4" w:rsidDel="00E67D11">
          <w:rPr>
            <w:rStyle w:val="fontstyle01"/>
            <w:rFonts w:ascii="Times New Roman" w:hAnsi="Times New Roman" w:cs="Times New Roman" w:hint="eastAsia"/>
            <w:sz w:val="24"/>
            <w:szCs w:val="24"/>
          </w:rPr>
          <w:delText xml:space="preserve"> </w:delText>
        </w:r>
      </w:del>
      <w:ins w:id="87" w:author="季 晨瑞" w:date="2018-09-19T09:50:00Z">
        <w:r w:rsidR="00E67D11">
          <w:rPr>
            <w:rFonts w:ascii="Times New Roman" w:eastAsia="AdvOT9b12cd41" w:hAnsi="Times New Roman"/>
            <w:color w:val="000000"/>
            <w:sz w:val="24"/>
          </w:rPr>
          <w:t>Anion</w:t>
        </w:r>
      </w:ins>
      <w:del w:id="88" w:author="季 晨瑞" w:date="2018-09-19T09:50:00Z">
        <w:r w:rsidRPr="00FC70D4" w:rsidDel="00E67D11">
          <w:rPr>
            <w:rStyle w:val="fontstyle01"/>
            <w:rFonts w:ascii="Times New Roman" w:hAnsi="Times New Roman" w:cs="Times New Roman" w:hint="eastAsia"/>
            <w:sz w:val="24"/>
            <w:szCs w:val="24"/>
          </w:rPr>
          <w:delText xml:space="preserve">compisite membranes </w:delText>
        </w:r>
        <w:r w:rsidRPr="00FC70D4" w:rsidDel="00E67D11">
          <w:rPr>
            <w:rFonts w:ascii="Times New Roman" w:eastAsia="AdvOT9b12cd41" w:hAnsi="Times New Roman"/>
            <w:color w:val="000000"/>
            <w:sz w:val="24"/>
          </w:rPr>
          <w:delText>high temperature proton</w:delText>
        </w:r>
      </w:del>
      <w:r w:rsidRPr="00FC70D4">
        <w:rPr>
          <w:rFonts w:ascii="Times New Roman" w:eastAsia="AdvOT9b12cd41" w:hAnsi="Times New Roman"/>
          <w:color w:val="000000"/>
          <w:sz w:val="24"/>
        </w:rPr>
        <w:t xml:space="preserve"> exchange membrane</w:t>
      </w:r>
      <w:ins w:id="89" w:author="季 晨瑞" w:date="2018-09-19T09:50:00Z">
        <w:r w:rsidR="00E67D11">
          <w:rPr>
            <w:rFonts w:ascii="Times New Roman" w:eastAsia="AdvOT9b12cd41" w:hAnsi="Times New Roman"/>
            <w:color w:val="000000"/>
            <w:sz w:val="24"/>
          </w:rPr>
          <w:t xml:space="preserve">, </w:t>
        </w:r>
      </w:ins>
      <w:ins w:id="90" w:author="季 晨瑞" w:date="2018-09-19T09:51:00Z">
        <w:r w:rsidR="00E67D11">
          <w:rPr>
            <w:rFonts w:ascii="Times New Roman" w:eastAsia="AdvOT9b12cd41" w:hAnsi="Times New Roman"/>
            <w:color w:val="000000"/>
            <w:sz w:val="24"/>
          </w:rPr>
          <w:t xml:space="preserve">Organic-inorganic hybrid membrane, </w:t>
        </w:r>
      </w:ins>
      <w:ins w:id="91" w:author="季 晨瑞" w:date="2018-09-19T09:54:00Z">
        <w:r w:rsidR="00E67D11">
          <w:rPr>
            <w:rFonts w:ascii="Times New Roman" w:eastAsia="AdvOT9b12cd41" w:hAnsi="Times New Roman"/>
            <w:color w:val="000000"/>
            <w:sz w:val="24"/>
          </w:rPr>
          <w:t>Silane</w:t>
        </w:r>
      </w:ins>
    </w:p>
    <w:p w:rsidR="0037097A" w:rsidRPr="00FC70D4" w:rsidRDefault="0037097A" w:rsidP="00B10FB0">
      <w:pPr>
        <w:spacing w:line="480" w:lineRule="auto"/>
        <w:jc w:val="left"/>
        <w:rPr>
          <w:rFonts w:ascii="Times New Roman" w:hAnsi="Times New Roman"/>
          <w:color w:val="000000"/>
          <w:sz w:val="28"/>
          <w:szCs w:val="28"/>
        </w:rPr>
      </w:pPr>
      <w:r w:rsidRPr="00FC70D4">
        <w:rPr>
          <w:rFonts w:ascii="Times New Roman" w:hAnsi="Times New Roman" w:hint="eastAsia"/>
          <w:b/>
          <w:bCs/>
          <w:color w:val="000000"/>
          <w:sz w:val="28"/>
          <w:szCs w:val="28"/>
        </w:rPr>
        <w:t xml:space="preserve">1. </w:t>
      </w:r>
      <w:r w:rsidRPr="00FC70D4">
        <w:rPr>
          <w:rFonts w:ascii="Times New Roman" w:eastAsia="AdvOTd3a5f740" w:hAnsi="Times New Roman"/>
          <w:b/>
          <w:bCs/>
          <w:color w:val="000000"/>
          <w:sz w:val="28"/>
          <w:szCs w:val="28"/>
        </w:rPr>
        <w:t>Introduction</w:t>
      </w:r>
      <w:r w:rsidRPr="00FC70D4">
        <w:rPr>
          <w:rFonts w:ascii="Times New Roman" w:hAnsi="Times New Roman"/>
          <w:color w:val="000000"/>
          <w:sz w:val="28"/>
          <w:szCs w:val="28"/>
        </w:rPr>
        <w:t xml:space="preserve"> </w:t>
      </w:r>
    </w:p>
    <w:p w:rsidR="0037097A" w:rsidRPr="0077266C" w:rsidDel="00795BBF" w:rsidRDefault="0037097A">
      <w:pPr>
        <w:spacing w:line="480" w:lineRule="auto"/>
        <w:ind w:firstLineChars="200" w:firstLine="480"/>
        <w:rPr>
          <w:del w:id="92" w:author="季 晨瑞" w:date="2018-09-19T10:01:00Z"/>
          <w:rFonts w:ascii="Times New Roman" w:eastAsia="AdvOT999035f4" w:hAnsi="Times New Roman"/>
          <w:color w:val="000000"/>
          <w:sz w:val="24"/>
        </w:rPr>
      </w:pPr>
      <w:del w:id="93" w:author="季 晨瑞" w:date="2018-09-19T10:02:00Z">
        <w:r w:rsidRPr="0077266C" w:rsidDel="00795BBF">
          <w:rPr>
            <w:rFonts w:ascii="Times New Roman" w:hAnsi="Times New Roman"/>
            <w:sz w:val="24"/>
          </w:rPr>
          <w:delText>With the economic development and th</w:delText>
        </w:r>
      </w:del>
      <w:del w:id="94" w:author="季 晨瑞" w:date="2018-09-19T10:01:00Z">
        <w:r w:rsidRPr="0077266C" w:rsidDel="00795BBF">
          <w:rPr>
            <w:rFonts w:ascii="Times New Roman" w:hAnsi="Times New Roman"/>
            <w:sz w:val="24"/>
          </w:rPr>
          <w:delText>e shortage of energ</w:delText>
        </w:r>
      </w:del>
      <w:ins w:id="95" w:author="季 晨瑞" w:date="2018-09-19T10:02:00Z">
        <w:r w:rsidR="00795BBF">
          <w:rPr>
            <w:rFonts w:ascii="Times New Roman" w:hAnsi="Times New Roman"/>
            <w:sz w:val="24"/>
          </w:rPr>
          <w:t>C</w:t>
        </w:r>
      </w:ins>
      <w:ins w:id="96" w:author="季 晨瑞" w:date="2018-09-19T10:01:00Z">
        <w:r w:rsidR="00795BBF">
          <w:rPr>
            <w:rFonts w:ascii="Times New Roman" w:hAnsi="Times New Roman"/>
            <w:sz w:val="24"/>
          </w:rPr>
          <w:t>ompared</w:t>
        </w:r>
      </w:ins>
      <w:del w:id="97" w:author="季 晨瑞" w:date="2018-09-19T10:01:00Z">
        <w:r w:rsidRPr="0077266C" w:rsidDel="00795BBF">
          <w:rPr>
            <w:rFonts w:ascii="Times New Roman" w:hAnsi="Times New Roman"/>
            <w:sz w:val="24"/>
          </w:rPr>
          <w:delText>y, fuel cells</w:delText>
        </w:r>
        <w:r w:rsidR="00917588" w:rsidDel="00795BBF">
          <w:rPr>
            <w:rFonts w:ascii="Times New Roman" w:hAnsi="Times New Roman" w:hint="eastAsia"/>
            <w:sz w:val="24"/>
          </w:rPr>
          <w:delText xml:space="preserve"> </w:delText>
        </w:r>
        <w:r w:rsidRPr="0077266C" w:rsidDel="00795BBF">
          <w:rPr>
            <w:rFonts w:ascii="Times New Roman" w:hAnsi="Times New Roman"/>
            <w:sz w:val="24"/>
          </w:rPr>
          <w:delText xml:space="preserve">(FCs) have drawn more and more attention </w:delText>
        </w:r>
        <w:r w:rsidRPr="0077266C" w:rsidDel="00795BBF">
          <w:rPr>
            <w:rFonts w:ascii="Times New Roman" w:eastAsia="AdvOT999035f4" w:hAnsi="Times New Roman"/>
            <w:color w:val="000000"/>
            <w:sz w:val="24"/>
          </w:rPr>
          <w:delText>around the world</w:delText>
        </w:r>
        <w:r w:rsidRPr="0077266C" w:rsidDel="00795BBF">
          <w:rPr>
            <w:rFonts w:ascii="Times New Roman" w:hAnsi="Times New Roman"/>
            <w:sz w:val="24"/>
          </w:rPr>
          <w:delText xml:space="preserve"> .FC is a power plant that converts the chemical energy of the fuel directly into electricity by electrochemical reaction without fuel combustion</w:delText>
        </w:r>
        <w:r w:rsidR="009C296C" w:rsidDel="00795BBF">
          <w:rPr>
            <w:rFonts w:ascii="Times New Roman" w:hAnsi="Times New Roman" w:hint="eastAsia"/>
            <w:sz w:val="24"/>
          </w:rPr>
          <w:delText>.</w:delText>
        </w:r>
        <w:r w:rsidRPr="009C296C" w:rsidDel="00795BBF">
          <w:rPr>
            <w:rFonts w:ascii="Times New Roman" w:hAnsi="Times New Roman"/>
            <w:color w:val="000000"/>
            <w:sz w:val="24"/>
            <w:vertAlign w:val="superscript"/>
          </w:rPr>
          <w:delText>[1]</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FCs have a lot of advantages including high energy conversion rate, no pollution , small noise, large energy density and </w:delText>
        </w:r>
        <w:r w:rsidRPr="0077266C" w:rsidDel="00795BBF">
          <w:rPr>
            <w:rFonts w:ascii="Times New Roman" w:hAnsi="Times New Roman"/>
            <w:color w:val="333333"/>
            <w:sz w:val="24"/>
            <w:shd w:val="clear" w:color="auto" w:fill="FFFFFF"/>
          </w:rPr>
          <w:delText>kinds of fuel</w:delText>
        </w:r>
        <w:r w:rsidRPr="009C296C" w:rsidDel="00795BBF">
          <w:rPr>
            <w:rFonts w:ascii="Times New Roman" w:hAnsi="Times New Roman"/>
            <w:color w:val="000000"/>
            <w:sz w:val="24"/>
            <w:vertAlign w:val="superscript"/>
          </w:rPr>
          <w:delText xml:space="preserve"> [2]</w:delText>
        </w:r>
        <w:r w:rsidR="009C296C" w:rsidRPr="009C296C" w:rsidDel="00795BBF">
          <w:rPr>
            <w:rFonts w:ascii="Times New Roman" w:hAnsi="Times New Roman" w:hint="eastAsia"/>
            <w:color w:val="000000"/>
            <w:sz w:val="24"/>
          </w:rPr>
          <w:delText>.</w:delText>
        </w:r>
        <w:r w:rsidR="009C296C" w:rsidDel="00795BBF">
          <w:rPr>
            <w:rFonts w:ascii="Times New Roman" w:hAnsi="Times New Roman" w:hint="eastAsia"/>
            <w:color w:val="FF0000"/>
            <w:sz w:val="24"/>
            <w:shd w:val="clear" w:color="auto" w:fill="FFFFFF"/>
          </w:rPr>
          <w:delText xml:space="preserve"> </w:delText>
        </w:r>
        <w:r w:rsidRPr="0077266C" w:rsidDel="00795BBF">
          <w:rPr>
            <w:rFonts w:ascii="Times New Roman" w:hAnsi="Times New Roman"/>
            <w:color w:val="000000"/>
            <w:sz w:val="24"/>
            <w:shd w:val="clear" w:color="auto" w:fill="FFFFFF"/>
          </w:rPr>
          <w:delText xml:space="preserve">A wide range of fuel cells, proton exchange membrane fuel cell(PEMFCs) have prominent status with the advantages of fast start, high power, simple structure, etc. PEM is one of the core components of PEMFCs, which have </w:delText>
        </w:r>
      </w:del>
      <w:ins w:id="98" w:author="lenovo" w:date="2017-09-22T10:15:00Z">
        <w:del w:id="99" w:author="季 晨瑞" w:date="2018-09-19T10:01:00Z">
          <w:r w:rsidR="00917588" w:rsidDel="00795BBF">
            <w:rPr>
              <w:rFonts w:ascii="Times New Roman" w:hAnsi="Times New Roman" w:hint="eastAsia"/>
              <w:color w:val="000000"/>
              <w:sz w:val="24"/>
              <w:shd w:val="clear" w:color="auto" w:fill="FFFFFF"/>
            </w:rPr>
            <w:delText>is</w:delText>
          </w:r>
          <w:r w:rsidR="00917588" w:rsidRPr="0077266C" w:rsidDel="00795BBF">
            <w:rPr>
              <w:rFonts w:ascii="Times New Roman" w:hAnsi="Times New Roman"/>
              <w:color w:val="000000"/>
              <w:sz w:val="24"/>
              <w:shd w:val="clear" w:color="auto" w:fill="FFFFFF"/>
            </w:rPr>
            <w:delText xml:space="preserve"> </w:delText>
          </w:r>
        </w:del>
      </w:ins>
      <w:del w:id="100" w:author="季 晨瑞" w:date="2018-09-19T10:01:00Z">
        <w:r w:rsidRPr="0077266C" w:rsidDel="00795BBF">
          <w:rPr>
            <w:rFonts w:ascii="Times New Roman" w:hAnsi="Times New Roman"/>
            <w:color w:val="000000"/>
            <w:sz w:val="24"/>
            <w:shd w:val="clear" w:color="auto" w:fill="FFFFFF"/>
          </w:rPr>
          <w:delText xml:space="preserve">attracted much research. </w:delText>
        </w:r>
        <w:r w:rsidRPr="0077266C" w:rsidDel="00795BBF">
          <w:rPr>
            <w:rFonts w:ascii="Times New Roman" w:eastAsia="AdvOT999035f4" w:hAnsi="Times New Roman"/>
            <w:color w:val="000000"/>
            <w:sz w:val="24"/>
          </w:rPr>
          <w:delText>At present, the Nafion series</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membranes</w:delText>
        </w:r>
        <w:r w:rsidRPr="0077266C" w:rsidDel="00795BBF">
          <w:rPr>
            <w:rFonts w:ascii="Times New Roman" w:hAnsi="Times New Roman"/>
            <w:sz w:val="24"/>
          </w:rPr>
          <w:delText xml:space="preserve"> have been commercialized which </w:delText>
        </w:r>
        <w:r w:rsidRPr="0077266C" w:rsidDel="00795BBF">
          <w:rPr>
            <w:rFonts w:ascii="Times New Roman" w:hAnsi="Times New Roman"/>
            <w:color w:val="000000"/>
            <w:sz w:val="24"/>
          </w:rPr>
          <w:delText xml:space="preserve">is </w:delText>
        </w:r>
      </w:del>
      <w:ins w:id="101" w:author="lenovo" w:date="2017-09-22T10:16:00Z">
        <w:del w:id="102" w:author="季 晨瑞" w:date="2018-09-19T10:01:00Z">
          <w:r w:rsidR="00917588" w:rsidDel="00795BBF">
            <w:rPr>
              <w:rFonts w:ascii="Times New Roman" w:hAnsi="Times New Roman" w:hint="eastAsia"/>
              <w:color w:val="000000"/>
              <w:sz w:val="24"/>
            </w:rPr>
            <w:delText>are</w:delText>
          </w:r>
          <w:r w:rsidR="00917588" w:rsidRPr="0077266C" w:rsidDel="00795BBF">
            <w:rPr>
              <w:rFonts w:ascii="Times New Roman" w:hAnsi="Times New Roman"/>
              <w:color w:val="000000"/>
              <w:sz w:val="24"/>
            </w:rPr>
            <w:delText xml:space="preserve"> </w:delText>
          </w:r>
        </w:del>
      </w:ins>
      <w:del w:id="103" w:author="季 晨瑞" w:date="2018-09-19T10:01:00Z">
        <w:r w:rsidRPr="0077266C" w:rsidDel="00795BBF">
          <w:rPr>
            <w:rFonts w:ascii="Times New Roman" w:hAnsi="Times New Roman"/>
            <w:color w:val="000000"/>
            <w:sz w:val="24"/>
          </w:rPr>
          <w:delText xml:space="preserve">the </w:delText>
        </w:r>
        <w:r w:rsidRPr="0077266C" w:rsidDel="00795BBF">
          <w:rPr>
            <w:rFonts w:ascii="Times New Roman" w:eastAsia="AdvOT9b12cd41" w:hAnsi="Times New Roman"/>
            <w:color w:val="000000"/>
            <w:sz w:val="24"/>
          </w:rPr>
          <w:delText xml:space="preserve">demonstration </w:delText>
        </w:r>
        <w:r w:rsidRPr="0077266C" w:rsidDel="00795BBF">
          <w:rPr>
            <w:rFonts w:ascii="Times New Roman" w:hAnsi="Times New Roman"/>
            <w:color w:val="000000"/>
            <w:sz w:val="24"/>
          </w:rPr>
          <w:delText xml:space="preserve">of </w:delText>
        </w:r>
        <w:r w:rsidRPr="0077266C" w:rsidDel="00795BBF">
          <w:rPr>
            <w:rFonts w:ascii="Times New Roman" w:eastAsia="AdvOT999035f4" w:hAnsi="Times New Roman"/>
            <w:color w:val="000000"/>
            <w:sz w:val="24"/>
          </w:rPr>
          <w:delText>perfluorosulfonic</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 xml:space="preserve">membranes </w:delText>
        </w:r>
        <w:r w:rsidRPr="0077266C" w:rsidDel="00795BBF">
          <w:rPr>
            <w:rFonts w:ascii="Times New Roman" w:hAnsi="Times New Roman"/>
            <w:color w:val="000000"/>
            <w:sz w:val="24"/>
          </w:rPr>
          <w:delText>and ha</w:delText>
        </w:r>
      </w:del>
      <w:ins w:id="104" w:author="lenovo" w:date="2017-09-22T10:16:00Z">
        <w:del w:id="105" w:author="季 晨瑞" w:date="2018-09-19T10:01:00Z">
          <w:r w:rsidR="00917588" w:rsidDel="00795BBF">
            <w:rPr>
              <w:rFonts w:ascii="Times New Roman" w:hAnsi="Times New Roman" w:hint="eastAsia"/>
              <w:color w:val="000000"/>
              <w:sz w:val="24"/>
            </w:rPr>
            <w:delText>ve</w:delText>
          </w:r>
        </w:del>
      </w:ins>
      <w:del w:id="106" w:author="季 晨瑞" w:date="2018-09-19T10:01:00Z">
        <w:r w:rsidRPr="0077266C" w:rsidDel="00795BBF">
          <w:rPr>
            <w:rFonts w:ascii="Times New Roman" w:hAnsi="Times New Roman"/>
            <w:color w:val="000000"/>
            <w:sz w:val="24"/>
          </w:rPr>
          <w:delText xml:space="preserve">s outstanding </w:delText>
        </w:r>
        <w:r w:rsidRPr="0077266C" w:rsidDel="00795BBF">
          <w:rPr>
            <w:rFonts w:ascii="Times New Roman" w:eastAsia="AdvOT999035f4" w:hAnsi="Times New Roman"/>
            <w:color w:val="000000"/>
            <w:sz w:val="24"/>
          </w:rPr>
          <w:delText>chemical stabilities</w:delText>
        </w:r>
        <w:r w:rsidRPr="0077266C" w:rsidDel="00795BBF">
          <w:rPr>
            <w:rFonts w:ascii="Times New Roman" w:hAnsi="Times New Roman"/>
            <w:sz w:val="24"/>
          </w:rPr>
          <w:delText xml:space="preserve"> and </w:delText>
        </w:r>
        <w:r w:rsidRPr="0077266C" w:rsidDel="00795BBF">
          <w:rPr>
            <w:rFonts w:ascii="Times New Roman" w:eastAsia="AdvOT999035f4" w:hAnsi="Times New Roman"/>
            <w:color w:val="000000"/>
            <w:sz w:val="24"/>
          </w:rPr>
          <w:delText>excellent</w:delText>
        </w:r>
        <w:r w:rsidRPr="0077266C" w:rsidDel="00795BBF">
          <w:rPr>
            <w:rFonts w:ascii="Times New Roman" w:hAnsi="Times New Roman"/>
            <w:color w:val="000000"/>
            <w:sz w:val="24"/>
          </w:rPr>
          <w:delText xml:space="preserve"> mechanical properties</w:delText>
        </w:r>
      </w:del>
      <w:ins w:id="107" w:author="lenovo" w:date="2017-09-22T10:17:00Z">
        <w:del w:id="108" w:author="季 晨瑞" w:date="2018-09-19T10:01:00Z">
          <w:r w:rsidR="00917588" w:rsidDel="00795BBF">
            <w:rPr>
              <w:rFonts w:ascii="Times New Roman" w:hAnsi="Times New Roman" w:hint="eastAsia"/>
              <w:color w:val="000000"/>
              <w:sz w:val="24"/>
            </w:rPr>
            <w:delText>.</w:delText>
          </w:r>
        </w:del>
      </w:ins>
      <w:del w:id="109" w:author="季 晨瑞" w:date="2018-09-19T10:01:00Z">
        <w:r w:rsidRPr="0077266C" w:rsidDel="00795BBF">
          <w:rPr>
            <w:rFonts w:ascii="Times New Roman" w:hAnsi="Times New Roman"/>
            <w:color w:val="000000"/>
            <w:sz w:val="24"/>
          </w:rPr>
          <w:delText xml:space="preserve"> However, </w:delText>
        </w:r>
        <w:r w:rsidRPr="0077266C" w:rsidDel="00795BBF">
          <w:rPr>
            <w:rFonts w:ascii="Times New Roman" w:eastAsia="AdvOT999035f4" w:hAnsi="Times New Roman"/>
            <w:color w:val="000000"/>
            <w:sz w:val="24"/>
          </w:rPr>
          <w:delText xml:space="preserve">high proton </w:delText>
        </w:r>
        <w:r w:rsidRPr="0077266C" w:rsidDel="00795BBF">
          <w:rPr>
            <w:rFonts w:ascii="Times New Roman" w:eastAsia="AdvOT9b12cd41" w:hAnsi="Times New Roman"/>
            <w:color w:val="000000"/>
            <w:sz w:val="24"/>
          </w:rPr>
          <w:delText>conductivity</w:delText>
        </w:r>
        <w:r w:rsidRPr="0077266C" w:rsidDel="00795BBF">
          <w:rPr>
            <w:rFonts w:ascii="Times New Roman" w:hAnsi="Times New Roman"/>
            <w:sz w:val="24"/>
          </w:rPr>
          <w:delText xml:space="preserve"> only exists when </w:delText>
        </w:r>
        <w:r w:rsidRPr="0077266C" w:rsidDel="00795BBF">
          <w:rPr>
            <w:rFonts w:ascii="Times New Roman" w:eastAsia="AdvOT999035f4" w:hAnsi="Times New Roman"/>
            <w:color w:val="000000"/>
            <w:sz w:val="24"/>
          </w:rPr>
          <w:delText>operation temperature</w:delText>
        </w:r>
        <w:r w:rsidRPr="0077266C" w:rsidDel="00795BBF">
          <w:rPr>
            <w:rFonts w:ascii="Times New Roman" w:hAnsi="Times New Roman"/>
            <w:color w:val="000000"/>
            <w:sz w:val="24"/>
          </w:rPr>
          <w:delText xml:space="preserve"> is</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b</w:delText>
        </w:r>
        <w:r w:rsidRPr="0077266C" w:rsidDel="00795BBF">
          <w:rPr>
            <w:rFonts w:ascii="Times New Roman" w:eastAsia="AdvOT999035f4" w:hAnsi="Times New Roman"/>
            <w:color w:val="000000"/>
            <w:sz w:val="24"/>
          </w:rPr>
          <w:delText>elow 80</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In addition, high cost and relatively high fuel crossover also limit its wide use</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[3]</w:delText>
        </w:r>
        <w:r w:rsidRPr="0077266C" w:rsidDel="00795BBF">
          <w:rPr>
            <w:rFonts w:ascii="Times New Roman" w:hAnsi="Times New Roman"/>
            <w:color w:val="000000"/>
            <w:sz w:val="24"/>
          </w:rPr>
          <w:delText xml:space="preserve"> To overcome these shortcomings, researchers have attempted to modify Nafion membranes or prepare high temperature proton exchange membranes</w:delText>
        </w:r>
      </w:del>
      <w:ins w:id="110" w:author="lenovo" w:date="2017-09-22T10:17:00Z">
        <w:del w:id="111" w:author="季 晨瑞" w:date="2018-09-19T10:01:00Z">
          <w:r w:rsidR="00917588" w:rsidDel="00795BBF">
            <w:rPr>
              <w:rFonts w:ascii="Times New Roman" w:hAnsi="Times New Roman" w:hint="eastAsia"/>
              <w:color w:val="000000"/>
              <w:sz w:val="24"/>
            </w:rPr>
            <w:delText xml:space="preserve"> </w:delText>
          </w:r>
        </w:del>
      </w:ins>
      <w:del w:id="112" w:author="季 晨瑞" w:date="2018-09-19T10:01:00Z">
        <w:r w:rsidRPr="0077266C" w:rsidDel="00795BBF">
          <w:rPr>
            <w:rFonts w:ascii="Times New Roman" w:hAnsi="Times New Roman"/>
            <w:color w:val="000000"/>
            <w:sz w:val="24"/>
          </w:rPr>
          <w:delText>(HTPEMs) with good performance to enable them to be applied in PEMFCs</w:delText>
        </w:r>
        <w:r w:rsidR="009C296C" w:rsidDel="00795BBF">
          <w:rPr>
            <w:rFonts w:ascii="Times New Roman" w:hAnsi="Times New Roman" w:hint="eastAsia"/>
            <w:color w:val="000000"/>
            <w:sz w:val="24"/>
          </w:rPr>
          <w:delText>.</w:delText>
        </w:r>
        <w:r w:rsidR="009C296C" w:rsidDel="00795BBF">
          <w:rPr>
            <w:rFonts w:ascii="Times New Roman" w:hAnsi="Times New Roman"/>
            <w:color w:val="000000"/>
            <w:sz w:val="24"/>
            <w:vertAlign w:val="superscript"/>
          </w:rPr>
          <w:delText>[4</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5</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6</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7]</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Among HTPEMs, because of the high proton conductivity of the membranes at temperatures above 100℃ without humidification, phosphoric acid (PA) doped membranes become more and more popular in the field. Normally, Acid </w:delText>
        </w:r>
      </w:del>
      <w:ins w:id="113" w:author="lenovo" w:date="2017-09-22T10:18:00Z">
        <w:del w:id="114" w:author="季 晨瑞" w:date="2018-09-19T10:01:00Z">
          <w:r w:rsidR="00917588" w:rsidDel="00795BBF">
            <w:rPr>
              <w:rFonts w:ascii="Times New Roman" w:hAnsi="Times New Roman" w:hint="eastAsia"/>
              <w:color w:val="000000"/>
              <w:sz w:val="24"/>
            </w:rPr>
            <w:delText>a</w:delText>
          </w:r>
          <w:r w:rsidR="00917588" w:rsidRPr="0077266C" w:rsidDel="00795BBF">
            <w:rPr>
              <w:rFonts w:ascii="Times New Roman" w:hAnsi="Times New Roman"/>
              <w:color w:val="000000"/>
              <w:sz w:val="24"/>
            </w:rPr>
            <w:delText xml:space="preserve">cid </w:delText>
          </w:r>
        </w:del>
      </w:ins>
      <w:del w:id="115" w:author="季 晨瑞" w:date="2018-09-19T10:01:00Z">
        <w:r w:rsidRPr="0077266C" w:rsidDel="00795BBF">
          <w:rPr>
            <w:rFonts w:ascii="Times New Roman" w:hAnsi="Times New Roman"/>
            <w:color w:val="000000"/>
            <w:sz w:val="24"/>
          </w:rPr>
          <w:delText>doping leve</w:delText>
        </w:r>
        <w:r w:rsidRPr="0077266C" w:rsidDel="00795BBF">
          <w:rPr>
            <w:rFonts w:ascii="Times New Roman" w:eastAsia="AdvOT999035f4" w:hAnsi="Times New Roman"/>
            <w:color w:val="000000"/>
            <w:sz w:val="24"/>
          </w:rPr>
          <w:delText>l</w:delText>
        </w:r>
        <w:r w:rsidR="009C296C" w:rsidDel="00795BBF">
          <w:rPr>
            <w:rFonts w:ascii="Times New Roman" w:hAnsi="Times New Roman" w:hint="eastAsia"/>
            <w:color w:val="000000"/>
            <w:sz w:val="24"/>
            <w:vertAlign w:val="superscript"/>
          </w:rPr>
          <w:delText xml:space="preserve"> </w:delText>
        </w:r>
        <w:r w:rsidRPr="0077266C" w:rsidDel="00795BBF">
          <w:rPr>
            <w:rFonts w:ascii="Times New Roman" w:eastAsia="AdvOT999035f4" w:hAnsi="Times New Roman"/>
            <w:color w:val="000000"/>
            <w:sz w:val="24"/>
          </w:rPr>
          <w:delText>can significantly affect the proton conductivity of the membrane</w:delText>
        </w:r>
        <w:r w:rsidRPr="0077266C" w:rsidDel="00795BBF">
          <w:rPr>
            <w:rFonts w:ascii="Times New Roman" w:hAnsi="Times New Roman"/>
            <w:color w:val="000000"/>
            <w:sz w:val="24"/>
          </w:rPr>
          <w:delText>s</w:delText>
        </w:r>
        <w:r w:rsidR="00917588" w:rsidRPr="009C296C" w:rsidDel="00795BBF">
          <w:rPr>
            <w:rFonts w:ascii="Times New Roman" w:hAnsi="Times New Roman"/>
            <w:color w:val="000000"/>
            <w:sz w:val="24"/>
            <w:vertAlign w:val="superscript"/>
          </w:rPr>
          <w:delText>[8]</w:delText>
        </w:r>
        <w:r w:rsidRPr="0077266C" w:rsidDel="00795BBF">
          <w:rPr>
            <w:rFonts w:ascii="Times New Roman" w:hAnsi="Times New Roman"/>
            <w:color w:val="000000"/>
            <w:sz w:val="24"/>
          </w:rPr>
          <w:delText xml:space="preserve">, which </w:delText>
        </w:r>
      </w:del>
      <w:ins w:id="116" w:author="lenovo" w:date="2017-09-22T10:19:00Z">
        <w:del w:id="117" w:author="季 晨瑞" w:date="2018-09-19T10:01:00Z">
          <w:r w:rsidR="00917588" w:rsidDel="00795BBF">
            <w:rPr>
              <w:rFonts w:ascii="Times New Roman" w:hAnsi="Times New Roman" w:hint="eastAsia"/>
              <w:color w:val="000000"/>
              <w:sz w:val="24"/>
            </w:rPr>
            <w:delText>while</w:delText>
          </w:r>
          <w:r w:rsidR="00917588" w:rsidRPr="0077266C" w:rsidDel="00795BBF">
            <w:rPr>
              <w:rFonts w:ascii="Times New Roman" w:hAnsi="Times New Roman"/>
              <w:color w:val="000000"/>
              <w:sz w:val="24"/>
            </w:rPr>
            <w:delText xml:space="preserve"> </w:delText>
          </w:r>
        </w:del>
      </w:ins>
      <w:del w:id="118" w:author="季 晨瑞" w:date="2018-09-19T10:01:00Z">
        <w:r w:rsidRPr="0077266C" w:rsidDel="00795BBF">
          <w:rPr>
            <w:rFonts w:ascii="Times New Roman" w:eastAsia="AdvOT999035f4" w:hAnsi="Times New Roman"/>
            <w:color w:val="000000"/>
            <w:kern w:val="44"/>
            <w:sz w:val="24"/>
            <w:lang w:bidi="ar"/>
          </w:rPr>
          <w:delText>a high acid doping level leads to a high proton conductivity</w:delText>
        </w:r>
        <w:r w:rsidRPr="009C296C" w:rsidDel="00795BBF">
          <w:rPr>
            <w:rFonts w:ascii="Times New Roman" w:eastAsia="AdvOT999035f4" w:hAnsi="Times New Roman"/>
            <w:kern w:val="44"/>
            <w:sz w:val="24"/>
            <w:vertAlign w:val="superscript"/>
            <w:lang w:bidi="ar"/>
          </w:rPr>
          <w:delText>[9]</w:delText>
        </w:r>
        <w:r w:rsidR="009C296C" w:rsidRPr="009C296C" w:rsidDel="00795BBF">
          <w:rPr>
            <w:rFonts w:ascii="Times New Roman" w:eastAsia="AdvOT999035f4" w:hAnsi="Times New Roman" w:hint="eastAsia"/>
            <w:kern w:val="44"/>
            <w:sz w:val="24"/>
            <w:lang w:bidi="ar"/>
          </w:rPr>
          <w:delText>.</w:delText>
        </w:r>
        <w:r w:rsidRPr="0077266C" w:rsidDel="00795BBF">
          <w:rPr>
            <w:rFonts w:ascii="Times New Roman" w:eastAsia="AdvOT999035f4" w:hAnsi="Times New Roman"/>
            <w:color w:val="FF0000"/>
            <w:kern w:val="44"/>
            <w:sz w:val="24"/>
            <w:lang w:bidi="ar"/>
          </w:rPr>
          <w:delText xml:space="preserve"> </w:delText>
        </w:r>
        <w:r w:rsidRPr="0077266C" w:rsidDel="00795BBF">
          <w:rPr>
            <w:rFonts w:ascii="Times New Roman" w:eastAsia="AdvOT999035f4" w:hAnsi="Times New Roman"/>
            <w:color w:val="000000"/>
            <w:kern w:val="44"/>
            <w:sz w:val="24"/>
            <w:lang w:bidi="ar"/>
          </w:rPr>
          <w:delText xml:space="preserve">Nevertheless, the dimensional stability and mechanical properties of </w:delText>
        </w:r>
        <w:r w:rsidRPr="0077266C" w:rsidDel="00795BBF">
          <w:rPr>
            <w:rFonts w:ascii="Times New Roman" w:eastAsia="AdvOT999035f4" w:hAnsi="Times New Roman"/>
            <w:color w:val="000000"/>
            <w:sz w:val="24"/>
          </w:rPr>
          <w:delText>the film</w:delText>
        </w:r>
        <w:r w:rsidRPr="0077266C" w:rsidDel="00795BBF">
          <w:rPr>
            <w:rFonts w:ascii="Times New Roman" w:hAnsi="Times New Roman"/>
            <w:color w:val="000000"/>
            <w:sz w:val="24"/>
          </w:rPr>
          <w:delText>s</w:delText>
        </w:r>
        <w:r w:rsidRPr="0077266C" w:rsidDel="00795BBF">
          <w:rPr>
            <w:rFonts w:ascii="Times New Roman" w:eastAsia="AdvOT999035f4" w:hAnsi="Times New Roman"/>
            <w:color w:val="000000"/>
            <w:sz w:val="24"/>
          </w:rPr>
          <w:delText xml:space="preserve"> are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"http://dict.youdao.com/w/dramaticlly/"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dramaticlly</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 xml:space="preserve"> dam</w:delText>
        </w:r>
        <w:r w:rsidRPr="0077266C" w:rsidDel="00795BBF">
          <w:rPr>
            <w:rFonts w:ascii="Times New Roman" w:hAnsi="Times New Roman"/>
            <w:color w:val="000000"/>
            <w:sz w:val="24"/>
          </w:rPr>
          <w:delText>a</w:delText>
        </w:r>
        <w:r w:rsidRPr="0077266C" w:rsidDel="00795BBF">
          <w:rPr>
            <w:rFonts w:ascii="Times New Roman" w:eastAsia="AdvOT999035f4" w:hAnsi="Times New Roman"/>
            <w:color w:val="000000"/>
            <w:sz w:val="24"/>
          </w:rPr>
          <w:delText>ged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kern w:val="44"/>
            <w:sz w:val="24"/>
            <w:lang w:bidi="ar"/>
          </w:rPr>
          <w:delText xml:space="preserve">in the case of </w:delText>
        </w:r>
        <w:r w:rsidRPr="0077266C" w:rsidDel="00795BBF">
          <w:rPr>
            <w:rFonts w:ascii="Times New Roman" w:hAnsi="Times New Roman"/>
            <w:color w:val="000000"/>
            <w:sz w:val="24"/>
          </w:rPr>
          <w:delText xml:space="preserve">a </w:delText>
        </w:r>
        <w:r w:rsidRPr="0077266C" w:rsidDel="00795BBF">
          <w:rPr>
            <w:rFonts w:ascii="Times New Roman" w:eastAsia="AdvOT999035f4" w:hAnsi="Times New Roman"/>
            <w:color w:val="000000"/>
            <w:sz w:val="24"/>
          </w:rPr>
          <w:delText>high PA content</w:delText>
        </w:r>
        <w:r w:rsidRPr="0077266C" w:rsidDel="00795BBF">
          <w:rPr>
            <w:rFonts w:ascii="Times New Roman" w:hAnsi="Times New Roman"/>
            <w:sz w:val="24"/>
          </w:rPr>
          <w:delText xml:space="preserve"> owing to</w:delText>
        </w:r>
        <w:r w:rsidRPr="0077266C" w:rsidDel="00795BBF">
          <w:rPr>
            <w:rFonts w:ascii="Times New Roman" w:eastAsia="AdvOT999035f4" w:hAnsi="Times New Roman"/>
            <w:color w:val="000000"/>
            <w:sz w:val="24"/>
          </w:rPr>
          <w:delText xml:space="preserve"> the plastic e</w:delText>
        </w:r>
        <w:r w:rsidRPr="0077266C" w:rsidDel="00795BBF">
          <w:rPr>
            <w:rFonts w:ascii="Times New Roman" w:eastAsia="AdvOT999035f4 + fb" w:hAnsi="Times New Roman"/>
            <w:color w:val="000000"/>
            <w:sz w:val="24"/>
          </w:rPr>
          <w:delText>ff</w:delText>
        </w:r>
        <w:r w:rsidRPr="0077266C" w:rsidDel="00795BBF">
          <w:rPr>
            <w:rFonts w:ascii="Times New Roman" w:eastAsia="AdvOT999035f4" w:hAnsi="Times New Roman"/>
            <w:color w:val="000000"/>
            <w:sz w:val="24"/>
          </w:rPr>
          <w:delText>ect of</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the doping PA</w:delText>
        </w:r>
        <w:r w:rsidRPr="009C296C" w:rsidDel="00795BBF">
          <w:rPr>
            <w:rFonts w:ascii="Times New Roman" w:eastAsia="AdvOTaa6301a5 . B" w:hAnsi="Times New Roman"/>
            <w:sz w:val="24"/>
            <w:vertAlign w:val="superscript"/>
          </w:rPr>
          <w:delText xml:space="preserve"> </w:delText>
        </w:r>
        <w:r w:rsidR="009C296C" w:rsidDel="00795BBF">
          <w:rPr>
            <w:rFonts w:ascii="Times New Roman" w:hAnsi="Times New Roman"/>
            <w:sz w:val="24"/>
            <w:vertAlign w:val="superscript"/>
          </w:rPr>
          <w:delText>[10</w:delText>
        </w:r>
        <w:r w:rsidR="009C296C" w:rsidDel="00795BBF">
          <w:rPr>
            <w:rFonts w:ascii="Times New Roman" w:hAnsi="Times New Roman" w:hint="eastAsia"/>
            <w:sz w:val="24"/>
            <w:vertAlign w:val="superscript"/>
          </w:rPr>
          <w:delText>,</w:delText>
        </w:r>
        <w:r w:rsidRPr="009C296C" w:rsidDel="00795BBF">
          <w:rPr>
            <w:rFonts w:ascii="Times New Roman" w:hAnsi="Times New Roman"/>
            <w:sz w:val="24"/>
            <w:vertAlign w:val="superscript"/>
          </w:rPr>
          <w:delText>11]</w:delText>
        </w:r>
        <w:r w:rsidRPr="009C29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rPr>
          <w:delText xml:space="preserve">Faced with these problems, the researchers have turned to explore composite </w:delText>
        </w:r>
        <w:r w:rsidRPr="0077266C" w:rsidDel="00795BBF">
          <w:rPr>
            <w:rFonts w:ascii="Times New Roman" w:eastAsia="AdvOT999035f4" w:hAnsi="Times New Roman"/>
            <w:color w:val="000000"/>
            <w:sz w:val="24"/>
          </w:rPr>
          <w:delText>organic</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inorganic </w:delText>
        </w:r>
        <w:r w:rsidRPr="0077266C" w:rsidDel="00795BBF">
          <w:rPr>
            <w:rFonts w:ascii="Times New Roman" w:hAnsi="Times New Roman"/>
            <w:color w:val="000000"/>
            <w:sz w:val="24"/>
          </w:rPr>
          <w:delText>films</w:delText>
        </w:r>
        <w:r w:rsidR="009C296C" w:rsidDel="00795BBF">
          <w:rPr>
            <w:rFonts w:ascii="Times New Roman" w:hAnsi="Times New Roman" w:hint="eastAsia"/>
            <w:color w:val="000000"/>
            <w:sz w:val="24"/>
          </w:rPr>
          <w:delText>.</w:delText>
        </w:r>
        <w:r w:rsidRPr="009C296C" w:rsidDel="00795BBF">
          <w:rPr>
            <w:rFonts w:ascii="Times New Roman" w:hAnsi="Times New Roman"/>
            <w:color w:val="000000"/>
            <w:sz w:val="24"/>
            <w:vertAlign w:val="superscript"/>
          </w:rPr>
          <w:delText>[12</w:delText>
        </w:r>
        <w:r w:rsid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13</w:delText>
        </w:r>
        <w:r w:rsidRPr="009C296C" w:rsidDel="00795BBF">
          <w:rPr>
            <w:rFonts w:ascii="Times New Roman" w:hAnsi="Times New Roman"/>
            <w:color w:val="000000"/>
            <w:sz w:val="24"/>
            <w:vertAlign w:val="superscript"/>
          </w:rPr>
          <w:delText>]</w:delText>
        </w:r>
        <w:r w:rsidR="009C296C" w:rsidDel="00795BBF">
          <w:rPr>
            <w:rFonts w:ascii="Times New Roman" w:hAnsi="Times New Roman" w:hint="eastAsia"/>
            <w:color w:val="FF0000"/>
            <w:sz w:val="24"/>
          </w:rPr>
          <w:delText xml:space="preserve"> </w:delText>
        </w:r>
        <w:r w:rsidRPr="0077266C" w:rsidDel="00795BBF">
          <w:rPr>
            <w:rFonts w:ascii="Times New Roman" w:hAnsi="Times New Roman"/>
            <w:color w:val="000000"/>
            <w:sz w:val="24"/>
          </w:rPr>
          <w:delText>The significantly noticeable films are the membranes fabricated with inorganic fillers</w:delText>
        </w:r>
        <w:r w:rsidRPr="0077266C" w:rsidDel="00795BBF">
          <w:rPr>
            <w:rFonts w:ascii="Times New Roman" w:hAnsi="Times New Roman"/>
            <w:sz w:val="24"/>
          </w:rPr>
          <w:delText xml:space="preserve"> such as </w:delText>
        </w:r>
        <w:r w:rsidRPr="0077266C" w:rsidDel="00795BBF">
          <w:rPr>
            <w:rFonts w:ascii="Times New Roman" w:eastAsia="AdvOT999035f4" w:hAnsi="Times New Roman"/>
            <w:color w:val="000000"/>
            <w:sz w:val="24"/>
          </w:rPr>
          <w:delText>nano carbon materials</w:delText>
        </w:r>
        <w:r w:rsidRPr="009C296C" w:rsidDel="00795BBF">
          <w:rPr>
            <w:rFonts w:ascii="Times New Roman" w:hAnsi="Times New Roman"/>
            <w:color w:val="000000"/>
            <w:sz w:val="24"/>
            <w:vertAlign w:val="superscript"/>
          </w:rPr>
          <w:delText>[12][14][15]</w:delText>
        </w:r>
        <w:r w:rsidRPr="009C296C" w:rsidDel="00795BBF">
          <w:rPr>
            <w:rFonts w:ascii="Times New Roman" w:hAnsi="Times New Roman"/>
            <w:color w:val="000000"/>
            <w:sz w:val="24"/>
          </w:rPr>
          <w:delText>,</w:delText>
        </w:r>
        <w:r w:rsidR="009C296C" w:rsidDel="00795BBF">
          <w:rPr>
            <w:rFonts w:ascii="Times New Roman" w:hAnsi="Times New Roman" w:hint="eastAsia"/>
            <w:sz w:val="24"/>
          </w:rPr>
          <w:delText xml:space="preserve"> </w:delText>
        </w:r>
        <w:r w:rsidRPr="0077266C" w:rsidDel="00795BBF">
          <w:rPr>
            <w:rFonts w:ascii="Times New Roman" w:hAnsi="Times New Roman"/>
            <w:sz w:val="24"/>
          </w:rPr>
          <w:delText xml:space="preserve">Titanium </w:delText>
        </w:r>
      </w:del>
      <w:ins w:id="119" w:author="lenovo" w:date="2017-09-22T10:19:00Z">
        <w:del w:id="120" w:author="季 晨瑞" w:date="2018-09-19T10:01:00Z">
          <w:r w:rsidR="00917588" w:rsidDel="00795BBF">
            <w:rPr>
              <w:rFonts w:ascii="Times New Roman" w:hAnsi="Times New Roman" w:hint="eastAsia"/>
              <w:sz w:val="24"/>
            </w:rPr>
            <w:delText>t</w:delText>
          </w:r>
          <w:r w:rsidR="00917588" w:rsidRPr="0077266C" w:rsidDel="00795BBF">
            <w:rPr>
              <w:rFonts w:ascii="Times New Roman" w:hAnsi="Times New Roman"/>
              <w:sz w:val="24"/>
            </w:rPr>
            <w:delText xml:space="preserve">itanium </w:delText>
          </w:r>
        </w:del>
      </w:ins>
      <w:del w:id="121" w:author="季 晨瑞" w:date="2018-09-19T10:01:00Z">
        <w:r w:rsidRPr="0077266C" w:rsidDel="00795BBF">
          <w:rPr>
            <w:rFonts w:ascii="Times New Roman" w:hAnsi="Times New Roman"/>
            <w:sz w:val="24"/>
          </w:rPr>
          <w:delText>dioxide</w:delText>
        </w:r>
        <w:r w:rsidRPr="009C296C" w:rsidDel="00795BBF">
          <w:rPr>
            <w:rFonts w:ascii="Times New Roman" w:hAnsi="Times New Roman"/>
            <w:color w:val="000000"/>
            <w:sz w:val="24"/>
            <w:vertAlign w:val="superscript"/>
          </w:rPr>
          <w:delText>[16</w:delText>
        </w:r>
        <w:r w:rsidR="009C296C" w:rsidDel="00795BBF">
          <w:rPr>
            <w:rFonts w:ascii="Times New Roman" w:hAnsi="Times New Roman" w:hint="eastAsia"/>
            <w:color w:val="000000"/>
            <w:sz w:val="24"/>
            <w:vertAlign w:val="superscript"/>
          </w:rPr>
          <w:delText>,</w:delText>
        </w:r>
        <w:r w:rsidR="009C296C" w:rsidDel="00795BBF">
          <w:rPr>
            <w:rFonts w:ascii="Times New Roman" w:hAnsi="Times New Roman"/>
            <w:color w:val="000000"/>
            <w:sz w:val="24"/>
            <w:vertAlign w:val="superscript"/>
          </w:rPr>
          <w:delText>17</w:delText>
        </w:r>
        <w:r w:rsid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18]</w:delText>
        </w:r>
        <w:r w:rsidR="009C296C" w:rsidDel="00795BBF">
          <w:rPr>
            <w:rFonts w:ascii="Times New Roman" w:hAnsi="Times New Roman" w:hint="eastAsia"/>
            <w:color w:val="FF0000"/>
            <w:sz w:val="24"/>
          </w:rPr>
          <w:delText xml:space="preserve"> </w:delText>
        </w:r>
        <w:r w:rsidRPr="009C296C" w:rsidDel="00795BBF">
          <w:rPr>
            <w:rFonts w:ascii="Times New Roman" w:hAnsi="Times New Roman"/>
            <w:color w:val="000000"/>
            <w:sz w:val="24"/>
          </w:rPr>
          <w:delText>and</w:delText>
        </w:r>
        <w:r w:rsidRPr="0077266C" w:rsidDel="00795BBF">
          <w:rPr>
            <w:rFonts w:ascii="Times New Roman" w:hAnsi="Times New Roman"/>
            <w:sz w:val="24"/>
          </w:rPr>
          <w:delText xml:space="preserve"> SiO</w:delText>
        </w:r>
        <w:r w:rsidRPr="0077266C" w:rsidDel="00795BBF">
          <w:rPr>
            <w:rFonts w:ascii="Times New Roman" w:hAnsi="Times New Roman"/>
            <w:sz w:val="24"/>
            <w:vertAlign w:val="subscript"/>
          </w:rPr>
          <w:delText>2</w:delText>
        </w:r>
        <w:r w:rsidRPr="0077266C" w:rsidDel="00795BBF">
          <w:rPr>
            <w:rFonts w:ascii="Times New Roman" w:hAnsi="Times New Roman"/>
            <w:color w:val="000000"/>
            <w:sz w:val="24"/>
          </w:rPr>
          <w:delText>.</w:delText>
        </w:r>
        <w:r w:rsidR="009C296C" w:rsidRPr="009C296C" w:rsidDel="00795BBF">
          <w:rPr>
            <w:rFonts w:ascii="Times New Roman" w:hAnsi="Times New Roman"/>
            <w:color w:val="000000"/>
            <w:sz w:val="24"/>
            <w:vertAlign w:val="superscript"/>
          </w:rPr>
          <w:delText>[19</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20</w:delText>
        </w:r>
        <w:r w:rsidR="009C296C" w:rsidRPr="009C296C" w:rsidDel="00795BBF">
          <w:rPr>
            <w:rFonts w:ascii="Times New Roman" w:hAnsi="Times New Roman" w:hint="eastAsia"/>
            <w:color w:val="000000"/>
            <w:sz w:val="24"/>
            <w:vertAlign w:val="superscript"/>
          </w:rPr>
          <w:delText>,</w:delText>
        </w:r>
        <w:r w:rsidR="009C296C" w:rsidRPr="009C296C" w:rsidDel="00795BBF">
          <w:rPr>
            <w:rFonts w:ascii="Times New Roman" w:hAnsi="Times New Roman"/>
            <w:color w:val="000000"/>
            <w:sz w:val="24"/>
            <w:vertAlign w:val="superscript"/>
          </w:rPr>
          <w:delText>21]</w:delText>
        </w:r>
        <w:r w:rsidR="001427A5" w:rsidRPr="00F20922" w:rsidDel="00795BBF">
          <w:rPr>
            <w:rFonts w:ascii="Times New Roman" w:hAnsi="Times New Roman" w:hint="eastAsia"/>
            <w:color w:val="000000"/>
            <w:sz w:val="24"/>
          </w:rPr>
          <w:delText xml:space="preserve"> </w:delText>
        </w:r>
        <w:r w:rsidRPr="0077266C" w:rsidDel="00795BBF">
          <w:rPr>
            <w:rFonts w:ascii="Times New Roman" w:eastAsia="AdvOT999035f4" w:hAnsi="Times New Roman"/>
            <w:color w:val="000000"/>
            <w:sz w:val="24"/>
          </w:rPr>
          <w:delText>The</w:delText>
        </w:r>
        <w:r w:rsidRPr="0077266C" w:rsidDel="00795BBF">
          <w:rPr>
            <w:rFonts w:ascii="Times New Roman" w:hAnsi="Times New Roman"/>
            <w:color w:val="000000"/>
            <w:sz w:val="24"/>
          </w:rPr>
          <w:delText xml:space="preserve"> a</w:delText>
        </w:r>
        <w:r w:rsidRPr="0077266C" w:rsidDel="00795BBF">
          <w:rPr>
            <w:rFonts w:ascii="Times New Roman" w:eastAsia="AdvPS497E2" w:hAnsi="Times New Roman"/>
            <w:color w:val="000000"/>
            <w:sz w:val="24"/>
          </w:rPr>
          <w:delText xml:space="preserve">ddition </w:delText>
        </w:r>
        <w:r w:rsidRPr="0077266C" w:rsidDel="00795BBF">
          <w:rPr>
            <w:rFonts w:ascii="Times New Roman" w:eastAsia="AdvOT999035f4" w:hAnsi="Times New Roman"/>
            <w:color w:val="000000"/>
            <w:sz w:val="24"/>
          </w:rPr>
          <w:delText xml:space="preserve">of inorganic </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 xml:space="preserve">llers can </w:delText>
        </w:r>
        <w:r w:rsidRPr="0077266C" w:rsidDel="00795BBF">
          <w:rPr>
            <w:rFonts w:ascii="Times New Roman" w:hAnsi="Times New Roman"/>
            <w:color w:val="000000"/>
            <w:sz w:val="24"/>
            <w:shd w:val="clear" w:color="auto" w:fill="FFFFFF"/>
          </w:rPr>
          <w:delText>heighten</w:delText>
        </w:r>
        <w:r w:rsidRPr="0077266C" w:rsidDel="00795BBF">
          <w:rPr>
            <w:rFonts w:ascii="Times New Roman" w:eastAsia="AdvOT999035f4" w:hAnsi="Times New Roman"/>
            <w:color w:val="000000"/>
            <w:sz w:val="24"/>
          </w:rPr>
          <w:delText xml:space="preserve"> the membrane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 such as mechanical strength, thermal ability and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reduced swelling</w:delText>
        </w:r>
        <w:r w:rsidRPr="009C296C" w:rsidDel="00795BBF">
          <w:rPr>
            <w:rFonts w:ascii="Times New Roman" w:hAnsi="Times New Roman"/>
            <w:color w:val="000000"/>
            <w:sz w:val="24"/>
            <w:vertAlign w:val="superscript"/>
          </w:rPr>
          <w:delText>[22</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23</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24]</w:delText>
        </w:r>
        <w:r w:rsidR="009C296C" w:rsidRPr="009C296C" w:rsidDel="00795BBF">
          <w:rPr>
            <w:rFonts w:ascii="Times New Roman" w:hAnsi="Times New Roman" w:hint="eastAsia"/>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eastAsia="AdvOT999035f4" w:hAnsi="Times New Roman"/>
            <w:color w:val="000000"/>
            <w:sz w:val="24"/>
          </w:rPr>
          <w:delText>In recent years, graphene oxide</w:delText>
        </w:r>
        <w:r w:rsidRPr="0077266C" w:rsidDel="00795BBF">
          <w:rPr>
            <w:rFonts w:ascii="Times New Roman" w:hAnsi="Times New Roman"/>
            <w:color w:val="000000"/>
            <w:sz w:val="24"/>
          </w:rPr>
          <w:delText xml:space="preserve">(GO) </w:delText>
        </w:r>
        <w:r w:rsidRPr="0077266C" w:rsidDel="00795BBF">
          <w:rPr>
            <w:rFonts w:ascii="Times New Roman" w:eastAsia="AdvOT999035f4" w:hAnsi="Times New Roman"/>
            <w:color w:val="000000"/>
            <w:sz w:val="24"/>
          </w:rPr>
          <w:delText>ha</w:delText>
        </w:r>
      </w:del>
      <w:ins w:id="122" w:author="lenovo" w:date="2017-09-22T10:19:00Z">
        <w:del w:id="123" w:author="季 晨瑞" w:date="2018-09-19T10:01:00Z">
          <w:r w:rsidR="004E71BB" w:rsidDel="00795BBF">
            <w:rPr>
              <w:rFonts w:ascii="Times New Roman" w:eastAsia="AdvOT999035f4" w:hAnsi="Times New Roman" w:hint="eastAsia"/>
              <w:color w:val="000000"/>
              <w:sz w:val="24"/>
            </w:rPr>
            <w:delText>s</w:delText>
          </w:r>
        </w:del>
      </w:ins>
      <w:del w:id="124" w:author="季 晨瑞" w:date="2018-09-19T10:01:00Z">
        <w:r w:rsidRPr="0077266C" w:rsidDel="00795BBF">
          <w:rPr>
            <w:rFonts w:ascii="Times New Roman" w:eastAsia="AdvOT999035f4" w:hAnsi="Times New Roman"/>
            <w:color w:val="000000"/>
            <w:sz w:val="24"/>
          </w:rPr>
          <w:delText>ve attracted</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more and more attention</w:delText>
        </w:r>
        <w:r w:rsidRPr="0077266C" w:rsidDel="00795BBF">
          <w:rPr>
            <w:rFonts w:ascii="Times New Roman" w:hAnsi="Times New Roman"/>
            <w:sz w:val="24"/>
          </w:rPr>
          <w:delText xml:space="preserve"> because of </w:delText>
        </w:r>
        <w:r w:rsidRPr="0077266C" w:rsidDel="00795BBF">
          <w:rPr>
            <w:rFonts w:ascii="Times New Roman" w:eastAsia="AdvOT999035f4" w:hAnsi="Times New Roman"/>
            <w:color w:val="000000"/>
            <w:sz w:val="24"/>
          </w:rPr>
          <w:delText>mechanical strength,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large speci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 surface area, and low cost</w:delText>
        </w:r>
        <w:r w:rsidRPr="009C296C" w:rsidDel="00795BBF">
          <w:rPr>
            <w:rFonts w:ascii="Times New Roman" w:hAnsi="Times New Roman"/>
            <w:color w:val="000000"/>
            <w:sz w:val="24"/>
            <w:vertAlign w:val="superscript"/>
          </w:rPr>
          <w:delText>[25]</w:delText>
        </w:r>
        <w:r w:rsidRPr="0077266C" w:rsidDel="00795BBF">
          <w:rPr>
            <w:rFonts w:ascii="Times New Roman" w:hAnsi="Times New Roman"/>
            <w:color w:val="000000"/>
            <w:sz w:val="24"/>
          </w:rPr>
          <w:delText>.</w:delText>
        </w:r>
        <w:r w:rsidRPr="0077266C" w:rsidDel="00795BBF">
          <w:rPr>
            <w:rFonts w:ascii="Times New Roman" w:hAnsi="Times New Roman"/>
            <w:sz w:val="24"/>
          </w:rPr>
          <w:delText xml:space="preserve"> In addition, </w:delText>
        </w:r>
        <w:r w:rsidRPr="0077266C" w:rsidDel="00795BBF">
          <w:rPr>
            <w:rFonts w:ascii="Times New Roman" w:eastAsia="AdvOT999035f4" w:hAnsi="Times New Roman"/>
            <w:color w:val="000000"/>
            <w:sz w:val="24"/>
          </w:rPr>
          <w:delText>the surface of GO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has enough</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hydroxyl, epoxy and carboxyl groups, which could construct hydrogen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bond channels for proton conduction</w:delText>
        </w:r>
        <w:r w:rsidRPr="009C296C" w:rsidDel="00795BBF">
          <w:rPr>
            <w:rFonts w:ascii="Times New Roman" w:hAnsi="Times New Roman"/>
            <w:color w:val="000000"/>
            <w:sz w:val="24"/>
            <w:vertAlign w:val="superscript"/>
          </w:rPr>
          <w:delText>[26]</w:delText>
        </w:r>
        <w:r w:rsidRPr="009C296C" w:rsidDel="00795BBF">
          <w:rPr>
            <w:rFonts w:ascii="Times New Roman" w:hAnsi="Times New Roman"/>
            <w:color w:val="000000"/>
            <w:sz w:val="24"/>
          </w:rPr>
          <w:delText>.</w:delText>
        </w:r>
        <w:r w:rsidR="001427A5" w:rsidDel="00795BBF">
          <w:rPr>
            <w:rFonts w:ascii="Times New Roman" w:hAnsi="Times New Roman" w:hint="eastAsia"/>
            <w:color w:val="000000"/>
            <w:sz w:val="24"/>
          </w:rPr>
          <w:delText xml:space="preserve"> </w:delText>
        </w:r>
        <w:r w:rsidRPr="0077266C" w:rsidDel="00795BBF">
          <w:rPr>
            <w:rFonts w:ascii="Times New Roman" w:hAnsi="Times New Roman"/>
            <w:color w:val="000000"/>
            <w:sz w:val="24"/>
            <w:shd w:val="clear" w:color="auto" w:fill="FCFCFE"/>
          </w:rPr>
          <w:delText>Numerous studies have indicated</w:delText>
        </w:r>
        <w:r w:rsidRPr="0077266C" w:rsidDel="00795BBF">
          <w:rPr>
            <w:rFonts w:ascii="Times New Roman" w:hAnsi="Times New Roman"/>
            <w:color w:val="434343"/>
            <w:sz w:val="24"/>
            <w:shd w:val="clear" w:color="auto" w:fill="FCFCFE"/>
          </w:rPr>
          <w:delText xml:space="preserve"> </w:delText>
        </w:r>
        <w:r w:rsidRPr="0077266C" w:rsidDel="00795BBF">
          <w:rPr>
            <w:rFonts w:ascii="Times New Roman" w:eastAsia="AdvOT999035f4" w:hAnsi="Times New Roman"/>
            <w:color w:val="000000"/>
            <w:sz w:val="24"/>
          </w:rPr>
          <w:delText>that the incorporation of GO in polymer matrix to</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fabricate the nanocomposite membranes is</w:delText>
        </w:r>
        <w:r w:rsidRPr="0077266C" w:rsidDel="00795BBF">
          <w:rPr>
            <w:rFonts w:ascii="Times New Roman" w:hAnsi="Times New Roman"/>
            <w:color w:val="000000"/>
            <w:sz w:val="24"/>
          </w:rPr>
          <w:delText xml:space="preserve"> an</w:delText>
        </w:r>
        <w:r w:rsidRPr="0077266C" w:rsidDel="00795BBF">
          <w:rPr>
            <w:rFonts w:ascii="Times New Roman" w:eastAsia="AdvOT999035f4" w:hAnsi="Times New Roman"/>
            <w:color w:val="000000"/>
            <w:sz w:val="24"/>
          </w:rPr>
          <w:delText xml:space="preserve"> </w:delText>
        </w:r>
        <w:r w:rsidRPr="0077266C" w:rsidDel="00795BBF">
          <w:rPr>
            <w:rFonts w:ascii="Times New Roman" w:hAnsi="Times New Roman"/>
            <w:color w:val="000000"/>
            <w:sz w:val="24"/>
          </w:rPr>
          <w:delText>e</w:delText>
        </w:r>
        <w:r w:rsidRPr="0077266C" w:rsidDel="00795BBF">
          <w:rPr>
            <w:rFonts w:ascii="Times New Roman" w:hAnsi="Times New Roman"/>
            <w:color w:val="000000"/>
            <w:sz w:val="24"/>
            <w:shd w:val="clear" w:color="auto" w:fill="FCFCFE"/>
          </w:rPr>
          <w:delText>ffective method</w:delText>
        </w:r>
        <w:r w:rsidRPr="0077266C" w:rsidDel="00795BBF">
          <w:rPr>
            <w:rFonts w:ascii="Times New Roman" w:eastAsia="AdvOT999035f4" w:hAnsi="Times New Roman"/>
            <w:color w:val="000000"/>
            <w:sz w:val="24"/>
          </w:rPr>
          <w:delText xml:space="preserve"> for the modi</w:delText>
        </w:r>
        <w:r w:rsidRPr="0077266C" w:rsidDel="00795BBF">
          <w:rPr>
            <w:rFonts w:ascii="Times New Roman" w:hAnsi="Times New Roman"/>
            <w:color w:val="000000"/>
            <w:sz w:val="24"/>
          </w:rPr>
          <w:delText>fi</w:delText>
        </w:r>
        <w:r w:rsidRPr="0077266C" w:rsidDel="00795BBF">
          <w:rPr>
            <w:rFonts w:ascii="Times New Roman" w:eastAsia="AdvOT999035f4" w:hAnsi="Times New Roman"/>
            <w:color w:val="000000"/>
            <w:sz w:val="24"/>
          </w:rPr>
          <w:delText>cation of PEMs</w:delText>
        </w:r>
        <w:r w:rsidR="009C296C"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[27</w:delText>
        </w:r>
        <w:r w:rsidR="009C296C" w:rsidRPr="009C296C" w:rsidDel="00795BBF">
          <w:rPr>
            <w:rFonts w:ascii="Times New Roman" w:hAnsi="Times New Roman" w:hint="eastAsia"/>
            <w:color w:val="000000"/>
            <w:sz w:val="24"/>
            <w:vertAlign w:val="superscript"/>
          </w:rPr>
          <w:delText>,</w:delText>
        </w:r>
        <w:r w:rsidRPr="009C296C" w:rsidDel="00795BBF">
          <w:rPr>
            <w:rFonts w:ascii="Times New Roman" w:hAnsi="Times New Roman"/>
            <w:color w:val="000000"/>
            <w:sz w:val="24"/>
            <w:vertAlign w:val="superscript"/>
          </w:rPr>
          <w:delText>28]</w:delText>
        </w:r>
        <w:r w:rsidR="009C296C" w:rsidDel="00795BBF">
          <w:rPr>
            <w:rFonts w:ascii="Times New Roman" w:hAnsi="Times New Roman" w:hint="eastAsia"/>
            <w:color w:val="FF0000"/>
            <w:sz w:val="24"/>
          </w:rPr>
          <w:delText xml:space="preserve"> </w:delText>
        </w:r>
        <w:r w:rsidRPr="0077266C" w:rsidDel="00795BBF">
          <w:rPr>
            <w:rFonts w:ascii="Times New Roman" w:eastAsia="URWPalladioL-Roma" w:hAnsi="Times New Roman"/>
            <w:color w:val="000000"/>
            <w:sz w:val="24"/>
          </w:rPr>
          <w:delText>Xu et al</w:delText>
        </w:r>
        <w:r w:rsidRPr="0077266C" w:rsidDel="00795BBF">
          <w:rPr>
            <w:rFonts w:ascii="Times New Roman" w:hAnsi="Times New Roman"/>
            <w:color w:val="000000"/>
            <w:sz w:val="24"/>
          </w:rPr>
          <w:delText>.</w:delText>
        </w:r>
        <w:r w:rsidRPr="0077266C" w:rsidDel="00795BBF">
          <w:rPr>
            <w:rFonts w:ascii="Times New Roman" w:hAnsi="Times New Roman"/>
            <w:color w:val="FF0000"/>
            <w:sz w:val="24"/>
          </w:rPr>
          <w:delText xml:space="preserve"> </w:delText>
        </w:r>
        <w:r w:rsidRPr="0077266C" w:rsidDel="00795BBF">
          <w:rPr>
            <w:rFonts w:ascii="Times New Roman" w:hAnsi="Times New Roman"/>
            <w:color w:val="000000"/>
            <w:sz w:val="24"/>
            <w:shd w:val="clear" w:color="auto" w:fill="FCFCFE"/>
          </w:rPr>
          <w:delText xml:space="preserve">synthesized </w:delText>
        </w:r>
        <w:r w:rsidRPr="0077266C" w:rsidDel="00795BBF">
          <w:rPr>
            <w:rFonts w:ascii="Times New Roman" w:eastAsia="museo_sans300" w:hAnsi="Times New Roman"/>
            <w:spacing w:val="-5"/>
            <w:sz w:val="24"/>
            <w:shd w:val="clear" w:color="auto" w:fill="FFFFFF"/>
          </w:rPr>
          <w:delText>Polybenzimidazole</w:delText>
        </w:r>
      </w:del>
      <w:ins w:id="125" w:author="lenovo" w:date="2017-09-22T10:20:00Z">
        <w:del w:id="126" w:author="季 晨瑞" w:date="2018-09-19T10:01:00Z">
          <w:r w:rsidR="004E71BB" w:rsidDel="00795BBF">
            <w:rPr>
              <w:rFonts w:ascii="Times New Roman" w:eastAsia="museo_sans300" w:hAnsi="Times New Roman" w:hint="eastAsia"/>
              <w:spacing w:val="-5"/>
              <w:sz w:val="24"/>
              <w:shd w:val="clear" w:color="auto" w:fill="FFFFFF"/>
            </w:rPr>
            <w:delText>p</w:delText>
          </w:r>
          <w:r w:rsidR="004E71BB" w:rsidRPr="0077266C" w:rsidDel="00795BBF">
            <w:rPr>
              <w:rFonts w:ascii="Times New Roman" w:eastAsia="museo_sans300" w:hAnsi="Times New Roman"/>
              <w:spacing w:val="-5"/>
              <w:sz w:val="24"/>
              <w:shd w:val="clear" w:color="auto" w:fill="FFFFFF"/>
            </w:rPr>
            <w:delText>olybenzimidazole</w:delText>
          </w:r>
        </w:del>
      </w:ins>
      <w:del w:id="127" w:author="季 晨瑞" w:date="2018-09-19T10:01:00Z">
        <w:r w:rsidRPr="0077266C" w:rsidDel="00795BBF">
          <w:rPr>
            <w:rFonts w:ascii="Times New Roman" w:eastAsia="museo_sans300" w:hAnsi="Times New Roman"/>
            <w:spacing w:val="-5"/>
            <w:sz w:val="24"/>
            <w:shd w:val="clear" w:color="auto" w:fill="FFFFFF"/>
          </w:rPr>
          <w:delText>/</w:delText>
        </w:r>
        <w:r w:rsidRPr="0077266C" w:rsidDel="00795BBF">
          <w:rPr>
            <w:rFonts w:ascii="Times New Roman" w:hAnsi="Times New Roman"/>
            <w:spacing w:val="-5"/>
            <w:sz w:val="24"/>
            <w:shd w:val="clear" w:color="auto" w:fill="FFFFFF"/>
          </w:rPr>
          <w:delText>GO</w:delText>
        </w:r>
        <w:r w:rsidRPr="0077266C" w:rsidDel="00795BBF">
          <w:rPr>
            <w:rFonts w:ascii="Times New Roman" w:eastAsia="museo_sans300" w:hAnsi="Times New Roman"/>
            <w:spacing w:val="-5"/>
            <w:sz w:val="24"/>
            <w:shd w:val="clear" w:color="auto" w:fill="FFFFFF"/>
          </w:rPr>
          <w:delText xml:space="preserve"> (PBI/GO) and PBI/sulfonated </w:delText>
        </w:r>
        <w:r w:rsidRPr="0077266C" w:rsidDel="00795BBF">
          <w:rPr>
            <w:rFonts w:ascii="Times New Roman" w:hAnsi="Times New Roman"/>
            <w:spacing w:val="-5"/>
            <w:sz w:val="24"/>
            <w:shd w:val="clear" w:color="auto" w:fill="FFFFFF"/>
          </w:rPr>
          <w:delText>GO</w:delText>
        </w:r>
        <w:r w:rsidRPr="0077266C" w:rsidDel="00795BBF">
          <w:rPr>
            <w:rFonts w:ascii="Times New Roman" w:hAnsi="Times New Roman"/>
            <w:color w:val="9D3D99"/>
            <w:spacing w:val="-5"/>
            <w:sz w:val="24"/>
            <w:shd w:val="clear" w:color="auto" w:fill="FFFFFF"/>
          </w:rPr>
          <w:delText xml:space="preserve"> </w:delText>
        </w:r>
        <w:r w:rsidRPr="0077266C" w:rsidDel="00795BBF">
          <w:rPr>
            <w:rFonts w:ascii="Times New Roman" w:eastAsia="museo_sans300" w:hAnsi="Times New Roman"/>
            <w:spacing w:val="-5"/>
            <w:sz w:val="24"/>
            <w:shd w:val="clear" w:color="auto" w:fill="FFFFFF"/>
          </w:rPr>
          <w:delText>composite membranes</w:delText>
        </w:r>
        <w:r w:rsidRPr="0077266C" w:rsidDel="00795BBF">
          <w:rPr>
            <w:rFonts w:ascii="Times New Roman" w:hAnsi="Times New Roman"/>
            <w:spacing w:val="-5"/>
            <w:sz w:val="24"/>
            <w:shd w:val="clear" w:color="auto" w:fill="FFFFFF"/>
          </w:rPr>
          <w:delText>.</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 xml:space="preserve">In the case of </w:delText>
        </w:r>
        <w:r w:rsidRPr="0077266C" w:rsidDel="00795BBF">
          <w:rPr>
            <w:rFonts w:ascii="Times New Roman" w:eastAsia="museo_sans300" w:hAnsi="Times New Roman"/>
            <w:spacing w:val="-5"/>
            <w:sz w:val="24"/>
            <w:shd w:val="clear" w:color="auto" w:fill="FFFFFF"/>
          </w:rPr>
          <w:delText>low acid loading</w:delText>
        </w:r>
        <w:r w:rsidRPr="0077266C" w:rsidDel="00795BBF">
          <w:rPr>
            <w:rFonts w:ascii="Times New Roman" w:hAnsi="Times New Roman"/>
            <w:spacing w:val="-5"/>
            <w:sz w:val="24"/>
            <w:shd w:val="clear" w:color="auto" w:fill="FFFFFF"/>
          </w:rPr>
          <w:delText xml:space="preserve"> levels</w:delText>
        </w:r>
        <w:r w:rsidRPr="0077266C" w:rsidDel="00795BBF">
          <w:rPr>
            <w:rFonts w:ascii="Times New Roman" w:eastAsia="museo_sans300" w:hAnsi="Times New Roman"/>
            <w:spacing w:val="-5"/>
            <w:sz w:val="24"/>
            <w:shd w:val="clear" w:color="auto" w:fill="FFFFFF"/>
          </w:rPr>
          <w:delText xml:space="preserve">, </w:delText>
        </w:r>
        <w:r w:rsidRPr="0077266C" w:rsidDel="00795BBF">
          <w:rPr>
            <w:rFonts w:ascii="Times New Roman" w:hAnsi="Times New Roman"/>
            <w:spacing w:val="-5"/>
            <w:sz w:val="24"/>
            <w:shd w:val="clear" w:color="auto" w:fill="FFFFFF"/>
          </w:rPr>
          <w:delText>t</w:delText>
        </w:r>
        <w:r w:rsidRPr="0077266C" w:rsidDel="00795BBF">
          <w:rPr>
            <w:rFonts w:ascii="Times New Roman" w:eastAsia="museo_sans300" w:hAnsi="Times New Roman"/>
            <w:spacing w:val="-5"/>
            <w:sz w:val="24"/>
            <w:shd w:val="clear" w:color="auto" w:fill="FFFFFF"/>
          </w:rPr>
          <w:delText xml:space="preserve">he </w:delText>
        </w:r>
        <w:r w:rsidRPr="0077266C" w:rsidDel="00795BBF">
          <w:rPr>
            <w:rFonts w:ascii="Times New Roman" w:hAnsi="Times New Roman"/>
            <w:spacing w:val="-5"/>
            <w:sz w:val="24"/>
            <w:shd w:val="clear" w:color="auto" w:fill="FFFFFF"/>
          </w:rPr>
          <w:delText>proton</w:delText>
        </w:r>
        <w:r w:rsidRPr="0077266C" w:rsidDel="00795BBF">
          <w:rPr>
            <w:rFonts w:ascii="Times New Roman" w:eastAsia="museo_sans300" w:hAnsi="Times New Roman"/>
            <w:spacing w:val="-5"/>
            <w:sz w:val="24"/>
            <w:shd w:val="clear" w:color="auto" w:fill="FFFFFF"/>
          </w:rPr>
          <w:delText xml:space="preserve"> conductivities of the PBI/GO and PBI/SGO membranes,</w:delText>
        </w:r>
      </w:del>
      <w:ins w:id="128" w:author="lenovo" w:date="2017-09-22T10:20:00Z">
        <w:del w:id="129"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0" w:author="季 晨瑞" w:date="2018-09-19T10:01:00Z">
        <w:r w:rsidRPr="0077266C" w:rsidDel="00795BBF">
          <w:rPr>
            <w:rFonts w:ascii="Times New Roman" w:eastAsia="museo_sans300" w:hAnsi="Times New Roman"/>
            <w:spacing w:val="-5"/>
            <w:sz w:val="24"/>
            <w:shd w:val="clear" w:color="auto" w:fill="FFFFFF"/>
          </w:rPr>
          <w:delText>were</w:delText>
        </w:r>
        <w:r w:rsidRPr="0077266C" w:rsidDel="00795BBF">
          <w:rPr>
            <w:rFonts w:ascii="Times New Roman" w:hAnsi="Times New Roman"/>
            <w:spacing w:val="-5"/>
            <w:sz w:val="24"/>
            <w:shd w:val="clear" w:color="auto" w:fill="FFFFFF"/>
          </w:rPr>
          <w:delText xml:space="preserve"> </w:delText>
        </w:r>
        <w:r w:rsidRPr="0077266C" w:rsidDel="00795BBF">
          <w:rPr>
            <w:rFonts w:ascii="Times New Roman" w:eastAsia="URWPalladioL-Roma" w:hAnsi="Times New Roman"/>
            <w:color w:val="000000"/>
            <w:sz w:val="24"/>
          </w:rPr>
          <w:delText>higher than that of the pristine PBI membranes</w:delText>
        </w:r>
        <w:r w:rsidRPr="0077266C" w:rsidDel="00795BBF">
          <w:rPr>
            <w:rFonts w:ascii="Times New Roman" w:hAnsi="Times New Roman"/>
            <w:color w:val="000000"/>
            <w:sz w:val="24"/>
          </w:rPr>
          <w:delText xml:space="preserve"> </w:delText>
        </w:r>
        <w:r w:rsidRPr="0077266C" w:rsidDel="00795BBF">
          <w:rPr>
            <w:rFonts w:ascii="Times New Roman" w:hAnsi="Times New Roman"/>
            <w:color w:val="000000"/>
            <w:sz w:val="24"/>
            <w:shd w:val="clear" w:color="auto" w:fill="FCFCFE"/>
          </w:rPr>
          <w:delText>on the same operation</w:delText>
        </w:r>
        <w:r w:rsidRPr="0077266C" w:rsidDel="00795BBF">
          <w:rPr>
            <w:rFonts w:ascii="Times New Roman" w:hAnsi="Times New Roman"/>
            <w:sz w:val="24"/>
          </w:rPr>
          <w:delText xml:space="preserve"> </w:delText>
        </w:r>
        <w:r w:rsidRPr="0077266C" w:rsidDel="00795BBF">
          <w:rPr>
            <w:rFonts w:ascii="Times New Roman" w:eastAsia="museo_sans300" w:hAnsi="Times New Roman"/>
            <w:spacing w:val="-5"/>
            <w:sz w:val="24"/>
            <w:shd w:val="clear" w:color="auto" w:fill="FFFFFF"/>
          </w:rPr>
          <w:delText>.</w:delText>
        </w:r>
      </w:del>
      <w:ins w:id="131" w:author="lenovo" w:date="2017-09-22T10:20:00Z">
        <w:del w:id="132" w:author="季 晨瑞" w:date="2018-09-19T10:01:00Z">
          <w:r w:rsidR="004E71BB" w:rsidDel="00795BBF">
            <w:rPr>
              <w:rFonts w:ascii="Times New Roman" w:eastAsia="museo_sans300" w:hAnsi="Times New Roman" w:hint="eastAsia"/>
              <w:spacing w:val="-5"/>
              <w:sz w:val="24"/>
              <w:shd w:val="clear" w:color="auto" w:fill="FFFFFF"/>
            </w:rPr>
            <w:delText xml:space="preserve"> </w:delText>
          </w:r>
        </w:del>
      </w:ins>
      <w:del w:id="133" w:author="季 晨瑞" w:date="2018-09-19T10:01:00Z">
        <w:r w:rsidRPr="0077266C" w:rsidDel="00795BBF">
          <w:rPr>
            <w:rFonts w:ascii="Times New Roman" w:hAnsi="Times New Roman"/>
            <w:spacing w:val="-5"/>
            <w:sz w:val="24"/>
            <w:shd w:val="clear" w:color="auto" w:fill="FFFFFF"/>
          </w:rPr>
          <w:delText xml:space="preserve">The </w:delText>
        </w:r>
        <w:r w:rsidRPr="0077266C" w:rsidDel="00795BBF">
          <w:rPr>
            <w:rFonts w:ascii="Times New Roman" w:eastAsia="URWPalladioL-Roma" w:hAnsi="Times New Roman"/>
            <w:color w:val="000000"/>
            <w:sz w:val="24"/>
          </w:rPr>
          <w:delText>power</w:delText>
        </w:r>
        <w:r w:rsidRPr="0077266C" w:rsidDel="00795BBF">
          <w:rPr>
            <w:rFonts w:ascii="Times New Roman" w:hAnsi="Times New Roman"/>
            <w:color w:val="000000"/>
            <w:sz w:val="24"/>
          </w:rPr>
          <w:delText xml:space="preserve"> </w:delText>
        </w:r>
        <w:r w:rsidRPr="0077266C" w:rsidDel="00795BBF">
          <w:rPr>
            <w:rFonts w:ascii="Times New Roman" w:eastAsia="URWPalladioL-Roma" w:hAnsi="Times New Roman"/>
            <w:color w:val="000000"/>
            <w:sz w:val="24"/>
          </w:rPr>
          <w:delText>density of</w:delText>
        </w:r>
        <w:r w:rsidRPr="0077266C" w:rsidDel="00795BBF">
          <w:rPr>
            <w:rFonts w:ascii="Times New Roman" w:hAnsi="Times New Roman"/>
            <w:sz w:val="24"/>
          </w:rPr>
          <w:delText xml:space="preserve"> </w:delText>
        </w:r>
        <w:r w:rsidRPr="0077266C" w:rsidDel="00795BBF">
          <w:rPr>
            <w:rFonts w:ascii="Times New Roman" w:eastAsia="URWPalladioL-Roma" w:hAnsi="Times New Roman"/>
            <w:color w:val="000000"/>
            <w:sz w:val="24"/>
          </w:rPr>
          <w:delText>the PBI, GO-PBI, and SGO-PBI membranes</w:delText>
        </w:r>
        <w:r w:rsidRPr="0077266C" w:rsidDel="00795BBF">
          <w:rPr>
            <w:rFonts w:ascii="Times New Roman" w:hAnsi="Times New Roman"/>
            <w:color w:val="000000"/>
            <w:sz w:val="24"/>
          </w:rPr>
          <w:delText xml:space="preserve"> is up to </w:delText>
        </w:r>
        <w:r w:rsidRPr="0077266C" w:rsidDel="00795BBF">
          <w:rPr>
            <w:rFonts w:ascii="Times New Roman" w:eastAsia="URWPalladioL-Roma" w:hAnsi="Times New Roman"/>
            <w:color w:val="000000"/>
            <w:sz w:val="24"/>
          </w:rPr>
          <w:delText>0.14</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0.31</w:delText>
        </w:r>
        <w:r w:rsidRPr="0077266C" w:rsidDel="00795BBF">
          <w:rPr>
            <w:rFonts w:ascii="Times New Roman" w:hAnsi="Times New Roman"/>
            <w:color w:val="000000"/>
            <w:sz w:val="24"/>
          </w:rPr>
          <w:delText>,</w:delText>
        </w:r>
        <w:r w:rsidRPr="0077266C" w:rsidDel="00795BBF">
          <w:rPr>
            <w:rFonts w:ascii="Times New Roman" w:eastAsia="URWPalladioL-Roma" w:hAnsi="Times New Roman"/>
            <w:color w:val="000000"/>
            <w:sz w:val="24"/>
          </w:rPr>
          <w:delText xml:space="preserve"> and 0.43 W</w:delText>
        </w:r>
        <w:r w:rsidRPr="0077266C" w:rsidDel="00795BBF">
          <w:rPr>
            <w:rFonts w:ascii="Times New Roman" w:hAnsi="Times New Roman"/>
            <w:color w:val="000000"/>
            <w:sz w:val="24"/>
            <w:vertAlign w:val="superscript"/>
          </w:rPr>
          <w:delText>.</w:delText>
        </w:r>
        <w:r w:rsidRPr="0077266C" w:rsidDel="00795BBF">
          <w:rPr>
            <w:rFonts w:ascii="Times New Roman" w:eastAsia="URWPalladioL-Roma" w:hAnsi="Times New Roman"/>
            <w:color w:val="000000"/>
            <w:sz w:val="24"/>
          </w:rPr>
          <w:delText>cm</w:delText>
        </w:r>
        <w:r w:rsidRPr="0077266C" w:rsidDel="00795BBF">
          <w:rPr>
            <w:rFonts w:ascii="Times New Roman" w:eastAsia="CMSY10" w:hAnsi="Times New Roman"/>
            <w:i/>
            <w:color w:val="000000"/>
            <w:sz w:val="24"/>
            <w:vertAlign w:val="superscript"/>
          </w:rPr>
          <w:delText>-</w:delText>
        </w:r>
        <w:r w:rsidRPr="0077266C" w:rsidDel="00795BBF">
          <w:rPr>
            <w:rFonts w:ascii="Times New Roman" w:eastAsia="URWPalladioL-Roma" w:hAnsi="Times New Roman"/>
            <w:color w:val="000000"/>
            <w:sz w:val="24"/>
            <w:vertAlign w:val="superscript"/>
          </w:rPr>
          <w:delText>2</w:delText>
        </w:r>
        <w:r w:rsidRPr="0077266C" w:rsidDel="00795BBF">
          <w:rPr>
            <w:rFonts w:ascii="Times New Roman" w:eastAsia="URWPalladioL-Roma" w:hAnsi="Times New Roman"/>
            <w:color w:val="000000"/>
            <w:sz w:val="24"/>
          </w:rPr>
          <w:delText xml:space="preserve"> respectively</w:delText>
        </w:r>
        <w:r w:rsidRPr="009C296C" w:rsidDel="00795BBF">
          <w:rPr>
            <w:rFonts w:ascii="Times New Roman" w:hAnsi="Times New Roman"/>
            <w:color w:val="000000"/>
            <w:sz w:val="24"/>
            <w:vertAlign w:val="superscript"/>
          </w:rPr>
          <w:delText>[29]</w:delText>
        </w:r>
        <w:r w:rsidRPr="009C296C" w:rsidDel="00795BBF">
          <w:rPr>
            <w:rFonts w:ascii="Times New Roman" w:hAnsi="Times New Roman"/>
            <w:color w:val="000000"/>
            <w:sz w:val="24"/>
          </w:rPr>
          <w:delText>.</w:delText>
        </w:r>
        <w:r w:rsidRPr="0077266C" w:rsidDel="00795BBF">
          <w:rPr>
            <w:rFonts w:ascii="Times New Roman" w:hAnsi="Times New Roman"/>
            <w:sz w:val="24"/>
          </w:rPr>
          <w:delText xml:space="preserve"> </w:delText>
        </w:r>
        <w:r w:rsidRPr="0077266C" w:rsidDel="00795BBF">
          <w:rPr>
            <w:rFonts w:ascii="Times New Roman" w:eastAsia="AdvOT999035f4" w:hAnsi="Times New Roman"/>
            <w:color w:val="000000"/>
            <w:sz w:val="24"/>
          </w:rPr>
          <w:delText xml:space="preserve">He </w:delText>
        </w:r>
        <w:r w:rsidRPr="0077266C" w:rsidDel="00795BBF">
          <w:rPr>
            <w:rFonts w:ascii="Times New Roman" w:eastAsia="AdvOTce71c481 . I" w:hAnsi="Times New Roman"/>
            <w:color w:val="000000"/>
            <w:sz w:val="24"/>
          </w:rPr>
          <w:delText>et 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fldChar w:fldCharType="begin"/>
        </w:r>
        <w:r w:rsidRPr="0077266C" w:rsidDel="00795BBF">
          <w:rPr>
            <w:rFonts w:ascii="Times New Roman" w:eastAsia="AdvOT999035f4" w:hAnsi="Times New Roman"/>
            <w:color w:val="000000"/>
            <w:sz w:val="24"/>
          </w:rPr>
          <w:delInstrText xml:space="preserve"> HYPERLINK "http://dict.youdao.com/w/research/" \l "keyfrom=E2Ctranslation" </w:delInstrText>
        </w:r>
        <w:r w:rsidRPr="0077266C" w:rsidDel="00795BBF">
          <w:rPr>
            <w:rFonts w:ascii="Times New Roman" w:eastAsia="AdvOT999035f4" w:hAnsi="Times New Roman"/>
            <w:color w:val="000000"/>
            <w:sz w:val="24"/>
          </w:rPr>
          <w:fldChar w:fldCharType="separate"/>
        </w:r>
        <w:r w:rsidRPr="0077266C" w:rsidDel="00795BBF">
          <w:rPr>
            <w:rFonts w:ascii="Times New Roman" w:eastAsia="AdvOT999035f4" w:hAnsi="Times New Roman"/>
            <w:color w:val="000000"/>
            <w:sz w:val="24"/>
          </w:rPr>
          <w:delText>research</w:delText>
        </w:r>
        <w:r w:rsidRPr="0077266C" w:rsidDel="00795BBF">
          <w:rPr>
            <w:rFonts w:ascii="Times New Roman" w:eastAsia="AdvOT999035f4" w:hAnsi="Times New Roman"/>
            <w:color w:val="000000"/>
            <w:sz w:val="24"/>
          </w:rPr>
          <w:fldChar w:fldCharType="end"/>
        </w:r>
        <w:r w:rsidRPr="0077266C" w:rsidDel="00795BBF">
          <w:rPr>
            <w:rFonts w:ascii="Times New Roman" w:eastAsia="AdvOT999035f4" w:hAnsi="Times New Roman"/>
            <w:color w:val="000000"/>
            <w:sz w:val="24"/>
          </w:rPr>
          <w:delText>ed</w:delText>
        </w:r>
        <w:r w:rsidRPr="0077266C" w:rsidDel="00795BBF">
          <w:rPr>
            <w:rFonts w:ascii="Times New Roman" w:hAnsi="Times New Roman"/>
            <w:bCs/>
            <w:color w:val="000000"/>
            <w:sz w:val="24"/>
          </w:rPr>
          <w:delText xml:space="preserve"> </w:delText>
        </w:r>
        <w:r w:rsidRPr="0077266C" w:rsidDel="00795BBF">
          <w:rPr>
            <w:rFonts w:ascii="Times New Roman" w:eastAsia="AdvOT999035f4" w:hAnsi="Times New Roman"/>
            <w:color w:val="000000"/>
            <w:sz w:val="24"/>
          </w:rPr>
          <w:delText>various</w:delText>
        </w:r>
        <w:r w:rsidRPr="0077266C" w:rsidDel="00795BBF">
          <w:rPr>
            <w:rFonts w:ascii="Times New Roman" w:hAnsi="Times New Roman"/>
            <w:sz w:val="24"/>
          </w:rPr>
          <w:delText xml:space="preserve"> </w:delText>
        </w:r>
        <w:r w:rsidRPr="0077266C" w:rsidDel="00795BBF">
          <w:rPr>
            <w:rFonts w:ascii="Times New Roman" w:hAnsi="Times New Roman"/>
            <w:color w:val="000000"/>
            <w:sz w:val="24"/>
          </w:rPr>
          <w:delText xml:space="preserve">sizes of GO and </w:delText>
        </w:r>
        <w:r w:rsidRPr="0077266C" w:rsidDel="00795BBF">
          <w:rPr>
            <w:rFonts w:ascii="Times New Roman" w:eastAsia="AdvOT999035f4" w:hAnsi="Times New Roman"/>
            <w:color w:val="000000"/>
            <w:sz w:val="24"/>
          </w:rPr>
          <w:delText>sulfonated polyimide</w:delText>
        </w:r>
        <w:r w:rsidRPr="0077266C" w:rsidDel="00795BBF">
          <w:rPr>
            <w:rFonts w:ascii="Times New Roman" w:hAnsi="Times New Roman"/>
            <w:color w:val="000000"/>
            <w:sz w:val="24"/>
          </w:rPr>
          <w:delText>.</w:delText>
        </w:r>
        <w:r w:rsidRPr="0077266C" w:rsidDel="00795BBF">
          <w:rPr>
            <w:rFonts w:ascii="Times New Roman" w:eastAsia="AdvOT999035f4" w:hAnsi="Times New Roman"/>
            <w:color w:val="000000"/>
            <w:sz w:val="24"/>
          </w:rPr>
          <w:delText xml:space="preserve">composite membranes. They demonstrated that the </w:delText>
        </w:r>
        <w:r w:rsidRPr="0077266C" w:rsidDel="00795BBF">
          <w:rPr>
            <w:rFonts w:ascii="Times New Roman" w:hAnsi="Times New Roman"/>
            <w:color w:val="000000"/>
            <w:sz w:val="24"/>
            <w:shd w:val="clear" w:color="auto" w:fill="FFFFFF"/>
          </w:rPr>
          <w:delText>introduction</w:delText>
        </w:r>
        <w:r w:rsidRPr="0077266C" w:rsidDel="00795BBF">
          <w:rPr>
            <w:rFonts w:ascii="Times New Roman" w:eastAsia="AdvOT999035f4" w:hAnsi="Times New Roman"/>
            <w:color w:val="000000"/>
            <w:sz w:val="24"/>
          </w:rPr>
          <w:delText xml:space="preserve"> of GO improved the</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proton</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conductivity</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reduc</w:delText>
        </w:r>
        <w:r w:rsidRPr="0077266C" w:rsidDel="00795BBF">
          <w:rPr>
            <w:rFonts w:ascii="Times New Roman" w:hAnsi="Times New Roman"/>
            <w:color w:val="000000"/>
            <w:sz w:val="24"/>
          </w:rPr>
          <w:delText xml:space="preserve">ed </w:delText>
        </w:r>
        <w:r w:rsidRPr="0077266C" w:rsidDel="00795BBF">
          <w:rPr>
            <w:rFonts w:ascii="Times New Roman" w:eastAsia="AdvOT999035f4" w:hAnsi="Times New Roman"/>
            <w:color w:val="000000"/>
            <w:sz w:val="24"/>
          </w:rPr>
          <w:delText>methanol</w:delText>
        </w:r>
        <w:r w:rsidRPr="0077266C" w:rsidDel="00795BBF">
          <w:rPr>
            <w:rFonts w:ascii="Times New Roman" w:hAnsi="Times New Roman"/>
            <w:color w:val="000000"/>
            <w:sz w:val="24"/>
          </w:rPr>
          <w:delText xml:space="preserve"> crossover and </w:delText>
        </w:r>
        <w:r w:rsidRPr="0077266C" w:rsidDel="00795BBF">
          <w:rPr>
            <w:rFonts w:ascii="Times New Roman" w:eastAsia="AdvOT999035f4" w:hAnsi="Times New Roman"/>
            <w:color w:val="000000"/>
            <w:sz w:val="24"/>
          </w:rPr>
          <w:delText>mechanical</w:delText>
        </w:r>
        <w:r w:rsidRPr="0077266C" w:rsidDel="00795BBF">
          <w:rPr>
            <w:rFonts w:ascii="Times New Roman" w:hAnsi="Times New Roman"/>
            <w:color w:val="000000"/>
            <w:sz w:val="24"/>
          </w:rPr>
          <w:delText xml:space="preserve"> </w:delText>
        </w:r>
        <w:r w:rsidRPr="0077266C" w:rsidDel="00795BBF">
          <w:rPr>
            <w:rFonts w:ascii="Times New Roman" w:eastAsia="AdvOT999035f4" w:hAnsi="Times New Roman"/>
            <w:color w:val="000000"/>
            <w:sz w:val="24"/>
          </w:rPr>
          <w:delText>properties</w:delText>
        </w:r>
        <w:r w:rsidR="001427A5" w:rsidDel="00795BBF">
          <w:rPr>
            <w:rFonts w:ascii="Times New Roman" w:eastAsia="AdvOT999035f4" w:hAnsi="Times New Roman" w:hint="eastAsia"/>
            <w:color w:val="000000"/>
            <w:sz w:val="24"/>
          </w:rPr>
          <w:delText>.</w:delText>
        </w:r>
        <w:r w:rsidRPr="009C296C" w:rsidDel="00795BBF">
          <w:rPr>
            <w:rFonts w:ascii="Times New Roman" w:hAnsi="Times New Roman"/>
            <w:color w:val="000000"/>
            <w:sz w:val="24"/>
            <w:vertAlign w:val="superscript"/>
          </w:rPr>
          <w:delText>[30]</w:delText>
        </w:r>
      </w:del>
    </w:p>
    <w:p w:rsidR="00CB7C38" w:rsidRDefault="0037097A" w:rsidP="00795BBF">
      <w:pPr>
        <w:spacing w:line="480" w:lineRule="auto"/>
        <w:ind w:firstLineChars="200" w:firstLine="482"/>
        <w:rPr>
          <w:ins w:id="134" w:author="季 晨瑞" w:date="2018-09-19T10:25:00Z"/>
          <w:rFonts w:ascii="Times New Roman" w:hAnsi="Times New Roman"/>
          <w:bCs/>
          <w:color w:val="000000"/>
          <w:sz w:val="24"/>
          <w:shd w:val="clear" w:color="auto" w:fill="FFFFFF"/>
          <w:lang w:bidi="ar"/>
        </w:rPr>
      </w:pPr>
      <w:del w:id="135" w:author="季 晨瑞" w:date="2018-09-19T10:01:00Z">
        <w:r w:rsidRPr="0077266C" w:rsidDel="00795BBF">
          <w:rPr>
            <w:rFonts w:ascii="Times New Roman" w:hAnsi="Times New Roman"/>
            <w:b/>
            <w:color w:val="000000"/>
            <w:sz w:val="24"/>
          </w:rPr>
          <w:delText xml:space="preserve">In our work, We </w:delText>
        </w:r>
      </w:del>
      <w:ins w:id="136" w:author="lenovo" w:date="2017-09-22T10:21:00Z">
        <w:del w:id="137" w:author="季 晨瑞" w:date="2018-09-19T10:01:00Z">
          <w:r w:rsidR="004E71BB" w:rsidDel="00795BBF">
            <w:rPr>
              <w:rFonts w:ascii="Times New Roman" w:hAnsi="Times New Roman"/>
              <w:b/>
              <w:color w:val="000000"/>
              <w:sz w:val="24"/>
            </w:rPr>
            <w:delText>w</w:delText>
          </w:r>
          <w:r w:rsidR="004E71BB" w:rsidRPr="0077266C" w:rsidDel="00795BBF">
            <w:rPr>
              <w:rFonts w:ascii="Times New Roman" w:hAnsi="Times New Roman"/>
              <w:b/>
              <w:color w:val="000000"/>
              <w:sz w:val="24"/>
            </w:rPr>
            <w:delText xml:space="preserve">e </w:delText>
          </w:r>
        </w:del>
      </w:ins>
      <w:del w:id="138" w:author="季 晨瑞" w:date="2018-09-19T10:01:00Z">
        <w:r w:rsidRPr="0077266C" w:rsidDel="00795BBF">
          <w:rPr>
            <w:rFonts w:ascii="Times New Roman" w:hAnsi="Times New Roman"/>
            <w:b/>
            <w:color w:val="000000"/>
            <w:sz w:val="24"/>
          </w:rPr>
          <w:delText>chosed</w:delText>
        </w:r>
      </w:del>
      <w:ins w:id="139" w:author="lenovo" w:date="2017-09-22T10:22:00Z">
        <w:del w:id="140" w:author="季 晨瑞" w:date="2018-09-19T10:01:00Z">
          <w:r w:rsidR="004E71BB" w:rsidRPr="0077266C" w:rsidDel="00795BBF">
            <w:rPr>
              <w:rFonts w:ascii="Times New Roman" w:hAnsi="Times New Roman"/>
              <w:b/>
              <w:color w:val="000000"/>
              <w:sz w:val="24"/>
            </w:rPr>
            <w:delText>chose</w:delText>
          </w:r>
        </w:del>
      </w:ins>
      <w:del w:id="141" w:author="季 晨瑞" w:date="2018-09-19T10:01:00Z">
        <w:r w:rsidRPr="0077266C" w:rsidDel="00795BBF">
          <w:rPr>
            <w:rFonts w:ascii="Times New Roman" w:hAnsi="Times New Roman"/>
            <w:b/>
            <w:color w:val="000000"/>
            <w:sz w:val="24"/>
          </w:rPr>
          <w:delText xml:space="preserve"> Poly</w:delText>
        </w:r>
      </w:del>
      <w:ins w:id="142" w:author="lenovo" w:date="2017-09-22T10:22:00Z">
        <w:del w:id="143" w:author="季 晨瑞" w:date="2018-09-19T10:01:00Z">
          <w:r w:rsidR="004E71BB" w:rsidDel="00795BBF">
            <w:rPr>
              <w:rFonts w:ascii="Times New Roman" w:hAnsi="Times New Roman"/>
              <w:b/>
              <w:color w:val="000000"/>
              <w:sz w:val="24"/>
            </w:rPr>
            <w:delText>p</w:delText>
          </w:r>
          <w:r w:rsidR="004E71BB" w:rsidRPr="0077266C" w:rsidDel="00795BBF">
            <w:rPr>
              <w:rFonts w:ascii="Times New Roman" w:hAnsi="Times New Roman"/>
              <w:b/>
              <w:color w:val="000000"/>
              <w:sz w:val="24"/>
            </w:rPr>
            <w:delText>oly</w:delText>
          </w:r>
        </w:del>
      </w:ins>
      <w:del w:id="144" w:author="季 晨瑞" w:date="2018-09-19T10:01:00Z">
        <w:r w:rsidRPr="0077266C" w:rsidDel="00795BBF">
          <w:rPr>
            <w:rFonts w:ascii="Times New Roman" w:hAnsi="Times New Roman"/>
            <w:b/>
            <w:color w:val="000000"/>
            <w:sz w:val="24"/>
          </w:rPr>
          <w:delText>(2,6-dimethyl-1,4-phenylene oxide)</w:delText>
        </w:r>
      </w:del>
      <w:ins w:id="145" w:author="lenovo" w:date="2017-09-22T10:22:00Z">
        <w:del w:id="146" w:author="季 晨瑞" w:date="2018-09-19T10:01:00Z">
          <w:r w:rsidR="004E71BB" w:rsidDel="00795BBF">
            <w:rPr>
              <w:rFonts w:ascii="Times New Roman" w:hAnsi="Times New Roman"/>
              <w:b/>
              <w:color w:val="000000"/>
              <w:sz w:val="24"/>
            </w:rPr>
            <w:delText xml:space="preserve"> </w:delText>
          </w:r>
        </w:del>
      </w:ins>
      <w:del w:id="147" w:author="季 晨瑞" w:date="2018-09-19T10:01:00Z">
        <w:r w:rsidRPr="0077266C" w:rsidDel="00795BBF">
          <w:rPr>
            <w:rFonts w:ascii="Times New Roman" w:hAnsi="Times New Roman"/>
            <w:b/>
            <w:color w:val="000000"/>
            <w:sz w:val="24"/>
          </w:rPr>
          <w:delText xml:space="preserve">(PPO) as </w:delText>
        </w:r>
        <w:r w:rsidRPr="0077266C" w:rsidDel="00795BBF">
          <w:rPr>
            <w:rFonts w:ascii="Times New Roman" w:eastAsia="AdvOT999035f4" w:hAnsi="Times New Roman"/>
            <w:b/>
            <w:color w:val="000000"/>
            <w:sz w:val="24"/>
          </w:rPr>
          <w:delText>the polymer matrix</w:delText>
        </w:r>
        <w:r w:rsidRPr="0077266C" w:rsidDel="00795BBF">
          <w:rPr>
            <w:rFonts w:ascii="Times New Roman" w:hAnsi="Times New Roman"/>
            <w:b/>
            <w:color w:val="000000"/>
            <w:sz w:val="24"/>
          </w:rPr>
          <w:delText xml:space="preserve"> due to its high glass transition temperature, </w:delText>
        </w:r>
        <w:r w:rsidRPr="0077266C" w:rsidDel="00795BBF">
          <w:rPr>
            <w:rFonts w:ascii="Times New Roman" w:hAnsi="Times New Roman"/>
            <w:b/>
            <w:bCs/>
            <w:color w:val="000000"/>
            <w:sz w:val="24"/>
            <w:shd w:val="clear" w:color="auto" w:fill="FCFCFE"/>
          </w:rPr>
          <w:delText>favorable</w:delText>
        </w:r>
        <w:r w:rsidRPr="0077266C" w:rsidDel="00795BBF">
          <w:rPr>
            <w:rFonts w:ascii="Times New Roman" w:hAnsi="Times New Roman"/>
            <w:b/>
            <w:color w:val="000000"/>
            <w:sz w:val="24"/>
          </w:rPr>
          <w:delText xml:space="preserve"> thermal stability and low cost</w:delText>
        </w:r>
      </w:del>
      <w:ins w:id="148" w:author="lenovo" w:date="2017-09-22T10:22:00Z">
        <w:del w:id="149" w:author="季 晨瑞" w:date="2018-09-19T10:01:00Z">
          <w:r w:rsidR="004E71BB" w:rsidDel="00795BBF">
            <w:rPr>
              <w:rFonts w:ascii="Times New Roman" w:hAnsi="Times New Roman"/>
              <w:b/>
              <w:color w:val="000000"/>
              <w:sz w:val="24"/>
            </w:rPr>
            <w:delText>.</w:delText>
          </w:r>
        </w:del>
      </w:ins>
      <w:del w:id="150" w:author="季 晨瑞" w:date="2018-09-19T10:01:00Z">
        <w:r w:rsidRPr="0077266C" w:rsidDel="00795BBF">
          <w:rPr>
            <w:rFonts w:ascii="Times New Roman" w:hAnsi="Times New Roman"/>
            <w:b/>
            <w:color w:val="000000"/>
            <w:sz w:val="24"/>
          </w:rPr>
          <w:delText xml:space="preserve"> and t</w:delText>
        </w:r>
      </w:del>
      <w:ins w:id="151" w:author="lenovo" w:date="2017-09-22T10:23:00Z">
        <w:del w:id="152" w:author="季 晨瑞" w:date="2018-09-19T10:01:00Z">
          <w:r w:rsidR="004E71BB" w:rsidDel="00795BBF">
            <w:rPr>
              <w:rFonts w:ascii="Times New Roman" w:hAnsi="Times New Roman"/>
              <w:b/>
              <w:color w:val="000000"/>
              <w:sz w:val="24"/>
            </w:rPr>
            <w:delText>T</w:delText>
          </w:r>
        </w:del>
      </w:ins>
      <w:del w:id="153" w:author="季 晨瑞" w:date="2018-09-19T10:01:00Z">
        <w:r w:rsidRPr="0077266C" w:rsidDel="00795BBF">
          <w:rPr>
            <w:rFonts w:ascii="Times New Roman" w:hAnsi="Times New Roman"/>
            <w:b/>
            <w:color w:val="000000"/>
            <w:sz w:val="24"/>
          </w:rPr>
          <w:delText xml:space="preserve">hen </w:delText>
        </w:r>
        <w:r w:rsidRPr="0077266C" w:rsidDel="00795BBF">
          <w:rPr>
            <w:rFonts w:ascii="Times New Roman" w:eastAsia="AdvOT999035f4" w:hAnsi="Times New Roman"/>
            <w:b/>
            <w:color w:val="000000"/>
            <w:sz w:val="24"/>
          </w:rPr>
          <w:delText>quaternized</w:delText>
        </w:r>
        <w:r w:rsidRPr="0077266C" w:rsidDel="00795BBF">
          <w:rPr>
            <w:rFonts w:ascii="Times New Roman" w:hAnsi="Times New Roman"/>
            <w:b/>
            <w:color w:val="000000"/>
            <w:sz w:val="24"/>
          </w:rPr>
          <w:delText xml:space="preserve"> </w:delText>
        </w:r>
        <w:r w:rsidRPr="0077266C" w:rsidDel="00795BBF">
          <w:rPr>
            <w:rFonts w:ascii="Times New Roman" w:hAnsi="Times New Roman"/>
            <w:b/>
            <w:color w:val="000000"/>
            <w:sz w:val="24"/>
            <w:shd w:val="clear" w:color="auto" w:fill="FFFFFF"/>
          </w:rPr>
          <w:delText>polyphenylene</w:delText>
        </w:r>
        <w:r w:rsidRPr="0077266C" w:rsidDel="00795BBF">
          <w:rPr>
            <w:rFonts w:ascii="Times New Roman" w:hAnsi="Times New Roman"/>
            <w:b/>
            <w:color w:val="333333"/>
            <w:sz w:val="24"/>
            <w:shd w:val="clear" w:color="auto" w:fill="FFFFFF"/>
          </w:rPr>
          <w:delText xml:space="preserve"> </w:delText>
        </w:r>
        <w:r w:rsidRPr="0077266C" w:rsidDel="00795BBF">
          <w:rPr>
            <w:rFonts w:ascii="Times New Roman" w:hAnsi="Times New Roman"/>
            <w:b/>
            <w:color w:val="000000"/>
            <w:sz w:val="24"/>
            <w:shd w:val="clear" w:color="auto" w:fill="FFFFFF"/>
          </w:rPr>
          <w:delText>ether(QPPO)</w:delText>
        </w:r>
        <w:r w:rsidRPr="0077266C" w:rsidDel="00795BBF">
          <w:rPr>
            <w:rFonts w:ascii="Times New Roman" w:hAnsi="Times New Roman"/>
            <w:b/>
            <w:color w:val="000000"/>
            <w:sz w:val="24"/>
          </w:rPr>
          <w:delText xml:space="preserve"> is prepared</w:delText>
        </w:r>
        <w:r w:rsidRPr="0077266C" w:rsidDel="00795BBF">
          <w:rPr>
            <w:rFonts w:ascii="Times New Roman" w:hAnsi="Times New Roman"/>
            <w:sz w:val="24"/>
          </w:rPr>
          <w:delText xml:space="preserve"> </w:delText>
        </w:r>
        <w:r w:rsidRPr="0077266C" w:rsidDel="00795BBF">
          <w:rPr>
            <w:rFonts w:ascii="Times New Roman" w:hAnsi="Times New Roman"/>
            <w:b/>
            <w:bCs/>
            <w:sz w:val="24"/>
          </w:rPr>
          <w:delText>with t</w:delText>
        </w:r>
        <w:r w:rsidRPr="0077266C" w:rsidDel="00795BBF">
          <w:rPr>
            <w:rFonts w:ascii="Times New Roman" w:hAnsi="Times New Roman"/>
            <w:b/>
            <w:bCs/>
            <w:color w:val="000000"/>
            <w:sz w:val="24"/>
            <w:shd w:val="clear" w:color="auto" w:fill="FFFFFF"/>
          </w:rPr>
          <w:delText xml:space="preserve">riethylamine. </w:delText>
        </w:r>
        <w:r w:rsidRPr="0077266C" w:rsidDel="00795BBF">
          <w:rPr>
            <w:rFonts w:ascii="Times New Roman" w:eastAsia="AdvOT999035f4" w:hAnsi="Times New Roman"/>
            <w:b/>
            <w:color w:val="000000"/>
            <w:sz w:val="24"/>
          </w:rPr>
          <w:delText>However,</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mechanical properties of the PA doped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del>
      <w:ins w:id="154" w:author="lenovo" w:date="2017-09-22T10:23:00Z">
        <w:del w:id="155" w:author="季 晨瑞" w:date="2018-09-19T10:01:00Z">
          <w:r w:rsidR="004E71BB" w:rsidDel="00795BBF">
            <w:rPr>
              <w:rFonts w:ascii="Times New Roman" w:eastAsia="AdvOT999035f4" w:hAnsi="Times New Roman"/>
              <w:b/>
              <w:color w:val="000000"/>
              <w:sz w:val="24"/>
            </w:rPr>
            <w:delText>s</w:delText>
          </w:r>
        </w:del>
      </w:ins>
      <w:del w:id="156" w:author="季 晨瑞" w:date="2018-09-19T10:01:00Z">
        <w:r w:rsidRPr="0077266C" w:rsidDel="00795BBF">
          <w:rPr>
            <w:rFonts w:ascii="Times New Roman" w:hAnsi="Times New Roman"/>
            <w:b/>
            <w:color w:val="000000"/>
            <w:sz w:val="24"/>
          </w:rPr>
          <w:delText xml:space="preserve"> are disappointing, which </w:delText>
        </w:r>
        <w:r w:rsidRPr="0077266C" w:rsidDel="00795BBF">
          <w:rPr>
            <w:rFonts w:ascii="Times New Roman" w:eastAsia="AdvOT999035f4" w:hAnsi="Times New Roman"/>
            <w:b/>
            <w:color w:val="000000"/>
            <w:sz w:val="24"/>
          </w:rPr>
          <w:delText>arouse</w:delText>
        </w:r>
      </w:del>
      <w:ins w:id="157" w:author="lenovo" w:date="2017-09-22T10:23:00Z">
        <w:del w:id="158" w:author="季 晨瑞" w:date="2018-09-19T10:01:00Z">
          <w:r w:rsidR="004E71BB" w:rsidDel="00795BBF">
            <w:rPr>
              <w:rFonts w:ascii="Times New Roman" w:eastAsia="AdvOT999035f4" w:hAnsi="Times New Roman"/>
              <w:b/>
              <w:color w:val="000000"/>
              <w:sz w:val="24"/>
            </w:rPr>
            <w:delText>s</w:delText>
          </w:r>
        </w:del>
      </w:ins>
      <w:del w:id="159" w:author="季 晨瑞" w:date="2018-09-19T10:01:00Z">
        <w:r w:rsidRPr="0077266C" w:rsidDel="00795BBF">
          <w:rPr>
            <w:rFonts w:ascii="Times New Roman" w:eastAsia="AdvOT999035f4" w:hAnsi="Times New Roman"/>
            <w:b/>
            <w:color w:val="000000"/>
            <w:sz w:val="24"/>
          </w:rPr>
          <w:delText xml:space="preserve"> us to introduce GO into</w:delText>
        </w:r>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rPr>
          <w:delText>the Q</w:delText>
        </w:r>
        <w:r w:rsidRPr="0077266C" w:rsidDel="00795BBF">
          <w:rPr>
            <w:rFonts w:ascii="Times New Roman" w:hAnsi="Times New Roman"/>
            <w:b/>
            <w:color w:val="000000"/>
            <w:sz w:val="24"/>
          </w:rPr>
          <w:delText>PPO</w:delText>
        </w:r>
        <w:r w:rsidRPr="0077266C" w:rsidDel="00795BBF">
          <w:rPr>
            <w:rFonts w:ascii="Times New Roman" w:eastAsia="AdvOT999035f4" w:hAnsi="Times New Roman"/>
            <w:b/>
            <w:color w:val="000000"/>
            <w:sz w:val="24"/>
          </w:rPr>
          <w:delText xml:space="preserve"> membrane</w:delText>
        </w:r>
        <w:r w:rsidRPr="0077266C" w:rsidDel="00795BBF">
          <w:rPr>
            <w:rFonts w:ascii="Times New Roman" w:hAnsi="Times New Roman"/>
            <w:b/>
            <w:color w:val="000000"/>
            <w:sz w:val="24"/>
          </w:rPr>
          <w:delText xml:space="preserve"> to </w:delText>
        </w:r>
        <w:r w:rsidRPr="0077266C" w:rsidDel="00795BBF">
          <w:rPr>
            <w:rFonts w:ascii="Times New Roman" w:eastAsia="AdvOT999035f4" w:hAnsi="Times New Roman"/>
            <w:b/>
            <w:color w:val="000000"/>
            <w:sz w:val="24"/>
          </w:rPr>
          <w:delText>improve the tensile strength</w:delText>
        </w:r>
      </w:del>
      <w:ins w:id="160" w:author="lenovo" w:date="2017-09-22T10:23:00Z">
        <w:del w:id="161" w:author="季 晨瑞" w:date="2018-09-19T10:01:00Z">
          <w:r w:rsidR="004E71BB" w:rsidDel="00795BBF">
            <w:rPr>
              <w:rFonts w:ascii="Times New Roman" w:eastAsia="AdvOT999035f4" w:hAnsi="Times New Roman"/>
              <w:b/>
              <w:color w:val="000000"/>
              <w:sz w:val="24"/>
            </w:rPr>
            <w:delText>.</w:delText>
          </w:r>
        </w:del>
      </w:ins>
      <w:del w:id="162" w:author="季 晨瑞" w:date="2018-09-19T10:01:00Z">
        <w:r w:rsidRPr="0077266C" w:rsidDel="00795BBF">
          <w:rPr>
            <w:rFonts w:ascii="Times New Roman" w:hAnsi="Times New Roman"/>
            <w:b/>
            <w:color w:val="000000"/>
            <w:sz w:val="24"/>
          </w:rPr>
          <w:delText xml:space="preserve"> </w:delText>
        </w:r>
        <w:r w:rsidRPr="0077266C" w:rsidDel="00795BBF">
          <w:rPr>
            <w:rFonts w:ascii="Times New Roman" w:eastAsia="AdvOT999035f4" w:hAnsi="Times New Roman"/>
            <w:b/>
            <w:color w:val="000000"/>
            <w:sz w:val="24"/>
            <w:shd w:val="clear" w:color="auto" w:fill="FFFFFF"/>
            <w:lang w:bidi="ar"/>
          </w:rPr>
          <w:delText>Besides, GO could increase the sites of proton transfer by informing hydrogen bond networks structure</w:delText>
        </w:r>
        <w:r w:rsidR="009C296C" w:rsidDel="00795BBF">
          <w:rPr>
            <w:rFonts w:ascii="Times New Roman" w:eastAsia="AdvOT999035f4" w:hAnsi="Times New Roman"/>
            <w:b/>
            <w:color w:val="000000"/>
            <w:sz w:val="24"/>
            <w:shd w:val="clear" w:color="auto" w:fill="FFFFFF"/>
            <w:lang w:bidi="ar"/>
          </w:rPr>
          <w:delText>.</w:delText>
        </w:r>
        <w:r w:rsidRPr="009C296C" w:rsidDel="00795BBF">
          <w:rPr>
            <w:rFonts w:ascii="Times New Roman" w:eastAsia="AdvOT999035f4" w:hAnsi="Times New Roman"/>
            <w:b/>
            <w:color w:val="000000"/>
            <w:sz w:val="24"/>
            <w:shd w:val="clear" w:color="auto" w:fill="FFFFFF"/>
            <w:vertAlign w:val="superscript"/>
            <w:lang w:bidi="ar"/>
          </w:rPr>
          <w:delText>[8]</w:delText>
        </w:r>
        <w:r w:rsidRPr="0077266C" w:rsidDel="00795BBF">
          <w:rPr>
            <w:rFonts w:ascii="Times New Roman" w:eastAsia="AdvOT999035f4" w:hAnsi="Times New Roman"/>
            <w:b/>
            <w:color w:val="000000"/>
            <w:sz w:val="24"/>
            <w:shd w:val="clear" w:color="auto" w:fill="FFFFFF"/>
            <w:lang w:bidi="ar"/>
          </w:rPr>
          <w:delText xml:space="preserve"> whereas</w:delText>
        </w:r>
      </w:del>
      <w:ins w:id="163" w:author="lenovo" w:date="2017-09-22T10:23:00Z">
        <w:del w:id="164" w:author="季 晨瑞" w:date="2018-09-19T10:01:00Z">
          <w:r w:rsidR="004E71BB" w:rsidDel="00795BBF">
            <w:rPr>
              <w:rFonts w:ascii="Times New Roman" w:eastAsia="AdvOT999035f4" w:hAnsi="Times New Roman"/>
              <w:b/>
              <w:color w:val="000000"/>
              <w:sz w:val="24"/>
              <w:shd w:val="clear" w:color="auto" w:fill="FFFFFF"/>
              <w:lang w:bidi="ar"/>
            </w:rPr>
            <w:delText>W</w:delText>
          </w:r>
          <w:r w:rsidR="004E71BB" w:rsidRPr="0077266C" w:rsidDel="00795BBF">
            <w:rPr>
              <w:rFonts w:ascii="Times New Roman" w:eastAsia="AdvOT999035f4" w:hAnsi="Times New Roman"/>
              <w:b/>
              <w:color w:val="000000"/>
              <w:sz w:val="24"/>
              <w:shd w:val="clear" w:color="auto" w:fill="FFFFFF"/>
              <w:lang w:bidi="ar"/>
            </w:rPr>
            <w:delText>hereas</w:delText>
          </w:r>
        </w:del>
      </w:ins>
      <w:del w:id="165" w:author="季 晨瑞" w:date="2018-09-19T10:01:00Z">
        <w:r w:rsidRPr="0077266C" w:rsidDel="00795BBF">
          <w:rPr>
            <w:rFonts w:ascii="Times New Roman" w:eastAsia="AdvOT999035f4" w:hAnsi="Times New Roman"/>
            <w:b/>
            <w:color w:val="000000"/>
            <w:sz w:val="24"/>
            <w:shd w:val="clear" w:color="auto" w:fill="FFFFFF"/>
            <w:lang w:bidi="ar"/>
          </w:rPr>
          <w:delText xml:space="preserve">, it is known to all that GO has poor dispersibility in organic solvents and thus poor compatibility with the matrix, which affect the performance of composite membranes. In this case, we prepared </w:delText>
        </w:r>
        <w:r w:rsidRPr="0077266C" w:rsidDel="00795BBF">
          <w:rPr>
            <w:rFonts w:ascii="Times New Roman" w:hAnsi="Times New Roman"/>
            <w:b/>
            <w:bCs/>
            <w:color w:val="000000"/>
            <w:sz w:val="24"/>
            <w:shd w:val="clear" w:color="auto" w:fill="FFFFFF"/>
            <w:lang w:bidi="ar"/>
          </w:rPr>
          <w:delText>functionalized GO</w:delText>
        </w:r>
      </w:del>
      <w:ins w:id="166" w:author="lenovo" w:date="2017-09-22T10:23:00Z">
        <w:del w:id="167"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68" w:author="季 晨瑞" w:date="2018-09-19T10:01:00Z">
        <w:r w:rsidRPr="0077266C" w:rsidDel="00795BBF">
          <w:rPr>
            <w:rFonts w:ascii="Times New Roman" w:hAnsi="Times New Roman"/>
            <w:b/>
            <w:bCs/>
            <w:color w:val="000000"/>
            <w:sz w:val="24"/>
            <w:shd w:val="clear" w:color="auto" w:fill="FFFFFF"/>
            <w:lang w:bidi="ar"/>
          </w:rPr>
          <w:delText>(MGO</w:delText>
        </w:r>
      </w:del>
      <w:ins w:id="169" w:author="lenovo" w:date="2017-09-22T10:24:00Z">
        <w:del w:id="170" w:author="季 晨瑞" w:date="2018-09-19T10:01:00Z">
          <w:r w:rsidR="004E71BB" w:rsidDel="00795BBF">
            <w:rPr>
              <w:rFonts w:ascii="Times New Roman" w:hAnsi="Times New Roman"/>
              <w:b/>
              <w:bCs/>
              <w:color w:val="000000"/>
              <w:sz w:val="24"/>
              <w:shd w:val="clear" w:color="auto" w:fill="FFFFFF"/>
              <w:lang w:bidi="ar"/>
            </w:rPr>
            <w:delText>F</w:delText>
          </w:r>
          <w:r w:rsidR="004E71BB" w:rsidRPr="0077266C" w:rsidDel="00795BBF">
            <w:rPr>
              <w:rFonts w:ascii="Times New Roman" w:hAnsi="Times New Roman"/>
              <w:b/>
              <w:bCs/>
              <w:color w:val="000000"/>
              <w:sz w:val="24"/>
              <w:shd w:val="clear" w:color="auto" w:fill="FFFFFF"/>
              <w:lang w:bidi="ar"/>
            </w:rPr>
            <w:delText>GO</w:delText>
          </w:r>
        </w:del>
      </w:ins>
      <w:del w:id="171" w:author="季 晨瑞" w:date="2018-09-19T10:01:00Z">
        <w:r w:rsidRPr="0077266C" w:rsidDel="00795BBF">
          <w:rPr>
            <w:rFonts w:ascii="Times New Roman" w:hAnsi="Times New Roman"/>
            <w:b/>
            <w:bCs/>
            <w:color w:val="000000"/>
            <w:sz w:val="24"/>
            <w:shd w:val="clear" w:color="auto" w:fill="FFFFFF"/>
            <w:lang w:bidi="ar"/>
          </w:rPr>
          <w:delText>) with 3-(Dimethylamino</w:delText>
        </w:r>
      </w:del>
      <w:ins w:id="172" w:author="lenovo" w:date="2017-09-22T10:24:00Z">
        <w:del w:id="173"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w:delText>
          </w:r>
        </w:del>
      </w:ins>
      <w:del w:id="174" w:author="季 晨瑞" w:date="2018-09-19T10:01:00Z">
        <w:r w:rsidRPr="0077266C" w:rsidDel="00795BBF">
          <w:rPr>
            <w:rFonts w:ascii="Times New Roman" w:hAnsi="Times New Roman"/>
            <w:b/>
            <w:bCs/>
            <w:color w:val="000000"/>
            <w:sz w:val="24"/>
            <w:shd w:val="clear" w:color="auto" w:fill="FFFFFF"/>
            <w:lang w:bidi="ar"/>
          </w:rPr>
          <w:delText>)-1-propylaminem through the ring-open reaction between the epoxy group on the GO and the amine group of 3-Dimethylaminopropylamine</w:delText>
        </w:r>
        <w:r w:rsidRPr="009C296C" w:rsidDel="00795BBF">
          <w:rPr>
            <w:rFonts w:ascii="Times New Roman" w:hAnsi="Times New Roman"/>
            <w:b/>
            <w:bCs/>
            <w:color w:val="000000"/>
            <w:sz w:val="24"/>
            <w:shd w:val="clear" w:color="auto" w:fill="FFFFFF"/>
            <w:lang w:bidi="ar"/>
          </w:rPr>
          <w:delText xml:space="preserve"> </w:delText>
        </w:r>
      </w:del>
      <w:ins w:id="175" w:author="lenovo" w:date="2017-09-22T10:24:00Z">
        <w:del w:id="176"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imethylaminopropylamine</w:delText>
          </w:r>
          <w:r w:rsidR="004E71BB" w:rsidRPr="009C296C" w:rsidDel="00795BBF">
            <w:rPr>
              <w:rFonts w:ascii="Times New Roman" w:hAnsi="Times New Roman"/>
              <w:b/>
              <w:bCs/>
              <w:color w:val="000000"/>
              <w:sz w:val="24"/>
              <w:shd w:val="clear" w:color="auto" w:fill="FFFFFF"/>
              <w:lang w:bidi="ar"/>
            </w:rPr>
            <w:delText xml:space="preserve"> </w:delText>
          </w:r>
        </w:del>
      </w:ins>
      <w:del w:id="177" w:author="季 晨瑞" w:date="2018-09-19T10:01:00Z">
        <w:r w:rsidRPr="009C296C" w:rsidDel="00795BBF">
          <w:rPr>
            <w:rFonts w:ascii="Times New Roman" w:hAnsi="Times New Roman"/>
            <w:b/>
            <w:bCs/>
            <w:color w:val="000000"/>
            <w:sz w:val="24"/>
            <w:shd w:val="clear" w:color="auto" w:fill="FFFFFF"/>
            <w:lang w:bidi="ar"/>
          </w:rPr>
          <w:delText>as shown in Fig.1.</w:delText>
        </w:r>
        <w:r w:rsidRPr="0077266C" w:rsidDel="00795BBF">
          <w:rPr>
            <w:rFonts w:ascii="Times New Roman" w:hAnsi="Times New Roman"/>
            <w:b/>
            <w:bCs/>
            <w:color w:val="FF0000"/>
            <w:sz w:val="24"/>
            <w:shd w:val="clear" w:color="auto" w:fill="FFFFFF"/>
            <w:lang w:bidi="ar"/>
          </w:rPr>
          <w:delText xml:space="preserve"> </w:delText>
        </w:r>
        <w:r w:rsidRPr="0077266C" w:rsidDel="00795BBF">
          <w:rPr>
            <w:rFonts w:ascii="Times New Roman" w:hAnsi="Times New Roman"/>
            <w:b/>
            <w:bCs/>
            <w:color w:val="000000"/>
            <w:sz w:val="24"/>
            <w:shd w:val="clear" w:color="auto" w:fill="FFFFFF"/>
            <w:lang w:bidi="ar"/>
          </w:rPr>
          <w:delText xml:space="preserve">MGO is easily dissolved in </w:delText>
        </w:r>
        <w:r w:rsidRPr="004E71BB" w:rsidDel="00795BBF">
          <w:rPr>
            <w:rFonts w:ascii="Times New Roman" w:hAnsi="Times New Roman"/>
            <w:bCs/>
            <w:i/>
            <w:color w:val="000000"/>
            <w:sz w:val="24"/>
            <w:shd w:val="clear" w:color="auto" w:fill="FFFFFF"/>
            <w:lang w:bidi="ar"/>
            <w:rPrChange w:id="178" w:author="lenovo" w:date="2017-09-22T10:24:00Z">
              <w:rPr>
                <w:rFonts w:ascii="Times New Roman" w:hAnsi="Times New Roman"/>
                <w:bCs/>
                <w:color w:val="000000"/>
                <w:sz w:val="24"/>
                <w:shd w:val="clear" w:color="auto" w:fill="FFFFFF"/>
                <w:lang w:bidi="ar"/>
              </w:rPr>
            </w:rPrChange>
          </w:rPr>
          <w:delText>N,N</w:delText>
        </w:r>
        <w:r w:rsidRPr="0077266C" w:rsidDel="00795BBF">
          <w:rPr>
            <w:rFonts w:ascii="Times New Roman" w:hAnsi="Times New Roman"/>
            <w:b/>
            <w:bCs/>
            <w:color w:val="000000"/>
            <w:sz w:val="24"/>
            <w:shd w:val="clear" w:color="auto" w:fill="FFFFFF"/>
            <w:lang w:bidi="ar"/>
          </w:rPr>
          <w:delText xml:space="preserve">-Dimethylformamide </w:delText>
        </w:r>
      </w:del>
      <w:ins w:id="179" w:author="lenovo" w:date="2017-09-22T10:24:00Z">
        <w:del w:id="180" w:author="季 晨瑞" w:date="2018-09-19T10:01:00Z">
          <w:r w:rsidR="004E71BB" w:rsidDel="00795BBF">
            <w:rPr>
              <w:rFonts w:ascii="Times New Roman" w:hAnsi="Times New Roman"/>
              <w:b/>
              <w:bCs/>
              <w:color w:val="000000"/>
              <w:sz w:val="24"/>
              <w:shd w:val="clear" w:color="auto" w:fill="FFFFFF"/>
              <w:lang w:bidi="ar"/>
            </w:rPr>
            <w:delText>d</w:delText>
          </w:r>
          <w:r w:rsidR="004E71BB" w:rsidRPr="0077266C" w:rsidDel="00795BBF">
            <w:rPr>
              <w:rFonts w:ascii="Times New Roman" w:hAnsi="Times New Roman"/>
              <w:b/>
              <w:bCs/>
              <w:color w:val="000000"/>
              <w:sz w:val="24"/>
              <w:shd w:val="clear" w:color="auto" w:fill="FFFFFF"/>
              <w:lang w:bidi="ar"/>
            </w:rPr>
            <w:delText xml:space="preserve">imethylformamide </w:delText>
          </w:r>
        </w:del>
      </w:ins>
      <w:del w:id="181" w:author="季 晨瑞" w:date="2018-09-19T10:01:00Z">
        <w:r w:rsidRPr="0077266C" w:rsidDel="00795BBF">
          <w:rPr>
            <w:rFonts w:ascii="Times New Roman" w:hAnsi="Times New Roman"/>
            <w:b/>
            <w:bCs/>
            <w:color w:val="000000"/>
            <w:sz w:val="24"/>
            <w:shd w:val="clear" w:color="auto" w:fill="FFFFFF"/>
            <w:lang w:bidi="ar"/>
          </w:rPr>
          <w:delText xml:space="preserve">and could form covalent bonds with the matrix. Finally, We </w:delText>
        </w:r>
      </w:del>
      <w:ins w:id="182" w:author="lenovo" w:date="2017-09-22T10:24:00Z">
        <w:del w:id="183" w:author="季 晨瑞" w:date="2018-09-19T10:01:00Z">
          <w:r w:rsidR="004E71BB" w:rsidDel="00795BBF">
            <w:rPr>
              <w:rFonts w:ascii="Times New Roman" w:hAnsi="Times New Roman"/>
              <w:b/>
              <w:bCs/>
              <w:color w:val="000000"/>
              <w:sz w:val="24"/>
              <w:shd w:val="clear" w:color="auto" w:fill="FFFFFF"/>
              <w:lang w:bidi="ar"/>
            </w:rPr>
            <w:delText>w</w:delText>
          </w:r>
          <w:r w:rsidR="004E71BB" w:rsidRPr="0077266C" w:rsidDel="00795BBF">
            <w:rPr>
              <w:rFonts w:ascii="Times New Roman" w:hAnsi="Times New Roman"/>
              <w:b/>
              <w:bCs/>
              <w:color w:val="000000"/>
              <w:sz w:val="24"/>
              <w:shd w:val="clear" w:color="auto" w:fill="FFFFFF"/>
              <w:lang w:bidi="ar"/>
            </w:rPr>
            <w:delText xml:space="preserve">e </w:delText>
          </w:r>
        </w:del>
      </w:ins>
      <w:del w:id="184" w:author="季 晨瑞" w:date="2018-09-19T10:01:00Z">
        <w:r w:rsidRPr="0077266C" w:rsidDel="00795BBF">
          <w:rPr>
            <w:rFonts w:ascii="Times New Roman" w:hAnsi="Times New Roman"/>
            <w:b/>
            <w:bCs/>
            <w:color w:val="000000"/>
            <w:sz w:val="24"/>
            <w:shd w:val="clear" w:color="auto" w:fill="FFFFFF"/>
            <w:lang w:bidi="ar"/>
          </w:rPr>
          <w:delText>prepared the novel composite membranes with different mounts of MGO marking it as QPPO/x%MGO, where x% represents the weight percentage of MGO.</w:delText>
        </w:r>
      </w:del>
      <w:ins w:id="185" w:author="lenovo" w:date="2017-09-22T10:24:00Z">
        <w:del w:id="186" w:author="季 晨瑞" w:date="2018-09-19T10:01:00Z">
          <w:r w:rsidR="004E71BB" w:rsidDel="00795BBF">
            <w:rPr>
              <w:rFonts w:ascii="Times New Roman" w:hAnsi="Times New Roman"/>
              <w:b/>
              <w:bCs/>
              <w:color w:val="000000"/>
              <w:sz w:val="24"/>
              <w:shd w:val="clear" w:color="auto" w:fill="FFFFFF"/>
              <w:lang w:bidi="ar"/>
            </w:rPr>
            <w:delText xml:space="preserve"> </w:delText>
          </w:r>
        </w:del>
      </w:ins>
      <w:del w:id="187" w:author="季 晨瑞" w:date="2018-09-19T10:01:00Z">
        <w:r w:rsidRPr="0077266C" w:rsidDel="00795BBF">
          <w:rPr>
            <w:rFonts w:ascii="Times New Roman" w:hAnsi="Times New Roman"/>
            <w:b/>
            <w:bCs/>
            <w:color w:val="000000"/>
            <w:sz w:val="24"/>
            <w:shd w:val="clear" w:color="auto" w:fill="FFFFFF"/>
            <w:lang w:bidi="ar"/>
          </w:rPr>
          <w:delText>We investigated thoroughly the membrane properties including proton conductivity, dimensional and thermal stability, mechanical property microstructure and other properties.</w:delText>
        </w:r>
      </w:del>
      <w:r w:rsidRPr="0077266C">
        <w:rPr>
          <w:rFonts w:ascii="Times New Roman" w:hAnsi="Times New Roman"/>
          <w:b/>
          <w:bCs/>
          <w:color w:val="000000"/>
          <w:sz w:val="24"/>
          <w:shd w:val="clear" w:color="auto" w:fill="FFFFFF"/>
          <w:lang w:bidi="ar"/>
        </w:rPr>
        <w:t xml:space="preserve"> </w:t>
      </w:r>
      <w:ins w:id="188" w:author="季 晨瑞" w:date="2018-09-19T10:02:00Z">
        <w:r w:rsidR="00795BBF">
          <w:rPr>
            <w:rFonts w:ascii="Times New Roman" w:hAnsi="Times New Roman"/>
            <w:bCs/>
            <w:color w:val="000000"/>
            <w:sz w:val="24"/>
            <w:shd w:val="clear" w:color="auto" w:fill="FFFFFF"/>
            <w:lang w:bidi="ar"/>
          </w:rPr>
          <w:t>with proton exchange membrane</w:t>
        </w:r>
      </w:ins>
      <w:ins w:id="189" w:author="季 晨瑞" w:date="2018-09-19T10:03:00Z">
        <w:r w:rsidR="00795BBF">
          <w:rPr>
            <w:rFonts w:ascii="Times New Roman" w:hAnsi="Times New Roman"/>
            <w:bCs/>
            <w:color w:val="000000"/>
            <w:sz w:val="24"/>
            <w:shd w:val="clear" w:color="auto" w:fill="FFFFFF"/>
            <w:lang w:bidi="ar"/>
          </w:rPr>
          <w:t xml:space="preserve"> fuel cells</w:t>
        </w:r>
      </w:ins>
      <w:ins w:id="190" w:author="季 晨瑞" w:date="2018-09-19T10:29:00Z">
        <w:r w:rsidR="001C455D">
          <w:rPr>
            <w:rFonts w:ascii="Times New Roman" w:hAnsi="Times New Roman"/>
            <w:bCs/>
            <w:color w:val="000000"/>
            <w:sz w:val="24"/>
            <w:shd w:val="clear" w:color="auto" w:fill="FFFFFF"/>
            <w:lang w:bidi="ar"/>
          </w:rPr>
          <w:t xml:space="preserve"> </w:t>
        </w:r>
      </w:ins>
      <w:ins w:id="191" w:author="季 晨瑞" w:date="2018-09-19T10:03:00Z">
        <w:r w:rsidR="00795BBF">
          <w:rPr>
            <w:rFonts w:ascii="Times New Roman" w:hAnsi="Times New Roman"/>
            <w:bCs/>
            <w:color w:val="000000"/>
            <w:sz w:val="24"/>
            <w:shd w:val="clear" w:color="auto" w:fill="FFFFFF"/>
            <w:lang w:bidi="ar"/>
          </w:rPr>
          <w:t>(PEMFCs), alkaline polymer ele</w:t>
        </w:r>
      </w:ins>
      <w:ins w:id="192" w:author="季 晨瑞" w:date="2018-09-19T10:04:00Z">
        <w:r w:rsidR="00795BBF">
          <w:rPr>
            <w:rFonts w:ascii="Times New Roman" w:hAnsi="Times New Roman"/>
            <w:bCs/>
            <w:color w:val="000000"/>
            <w:sz w:val="24"/>
            <w:shd w:val="clear" w:color="auto" w:fill="FFFFFF"/>
            <w:lang w:bidi="ar"/>
          </w:rPr>
          <w:t>ctrolyte fuel cells</w:t>
        </w:r>
      </w:ins>
      <w:ins w:id="193" w:author="季 晨瑞" w:date="2018-09-19T10:29:00Z">
        <w:r w:rsidR="001C455D">
          <w:rPr>
            <w:rFonts w:ascii="Times New Roman" w:hAnsi="Times New Roman"/>
            <w:bCs/>
            <w:color w:val="000000"/>
            <w:sz w:val="24"/>
            <w:shd w:val="clear" w:color="auto" w:fill="FFFFFF"/>
            <w:lang w:bidi="ar"/>
          </w:rPr>
          <w:t xml:space="preserve"> </w:t>
        </w:r>
      </w:ins>
      <w:ins w:id="194" w:author="季 晨瑞" w:date="2018-09-19T10:04:00Z">
        <w:r w:rsidR="00795BBF">
          <w:rPr>
            <w:rFonts w:ascii="Times New Roman" w:hAnsi="Times New Roman"/>
            <w:bCs/>
            <w:color w:val="000000"/>
            <w:sz w:val="24"/>
            <w:shd w:val="clear" w:color="auto" w:fill="FFFFFF"/>
            <w:lang w:bidi="ar"/>
          </w:rPr>
          <w:t>(APEFC</w:t>
        </w:r>
        <w:r w:rsidR="00795BBF">
          <w:rPr>
            <w:rFonts w:ascii="Times New Roman" w:hAnsi="Times New Roman" w:hint="eastAsia"/>
            <w:bCs/>
            <w:color w:val="000000"/>
            <w:sz w:val="24"/>
            <w:shd w:val="clear" w:color="auto" w:fill="FFFFFF"/>
            <w:lang w:bidi="ar"/>
          </w:rPr>
          <w:t>s</w:t>
        </w:r>
        <w:r w:rsidR="00795BBF">
          <w:rPr>
            <w:rFonts w:ascii="Times New Roman" w:hAnsi="Times New Roman"/>
            <w:bCs/>
            <w:color w:val="000000"/>
            <w:sz w:val="24"/>
            <w:shd w:val="clear" w:color="auto" w:fill="FFFFFF"/>
            <w:lang w:bidi="ar"/>
          </w:rPr>
          <w:t>) have shown numerous advantages du</w:t>
        </w:r>
      </w:ins>
      <w:ins w:id="195" w:author="季 晨瑞" w:date="2018-09-19T10:05:00Z">
        <w:r w:rsidR="00795BBF">
          <w:rPr>
            <w:rFonts w:ascii="Times New Roman" w:hAnsi="Times New Roman"/>
            <w:bCs/>
            <w:color w:val="000000"/>
            <w:sz w:val="24"/>
            <w:shd w:val="clear" w:color="auto" w:fill="FFFFFF"/>
            <w:lang w:bidi="ar"/>
          </w:rPr>
          <w:t>e to the favorable kinetics of oxygen reduction</w:t>
        </w:r>
      </w:ins>
      <w:ins w:id="196" w:author="季 晨瑞" w:date="2018-09-19T10:14:00Z">
        <w:r w:rsidR="0095533F">
          <w:rPr>
            <w:rFonts w:ascii="Times New Roman" w:hAnsi="Times New Roman"/>
            <w:bCs/>
            <w:color w:val="000000"/>
            <w:sz w:val="24"/>
            <w:shd w:val="clear" w:color="auto" w:fill="FFFFFF"/>
            <w:lang w:bidi="ar"/>
          </w:rPr>
          <w:t xml:space="preserve"> in high PH conditions</w:t>
        </w:r>
      </w:ins>
      <w:ins w:id="197" w:author="季 晨瑞" w:date="2018-09-19T10:15:00Z">
        <w:r w:rsidR="0095533F">
          <w:rPr>
            <w:rFonts w:ascii="Times New Roman" w:hAnsi="Times New Roman"/>
            <w:bCs/>
            <w:color w:val="000000"/>
            <w:sz w:val="24"/>
            <w:shd w:val="clear" w:color="auto" w:fill="FFFFFF"/>
            <w:lang w:bidi="ar"/>
          </w:rPr>
          <w:t xml:space="preserve"> and reduced dependence on noble metal </w:t>
        </w:r>
        <w:proofErr w:type="gramStart"/>
        <w:r w:rsidR="0095533F">
          <w:rPr>
            <w:rFonts w:ascii="Times New Roman" w:hAnsi="Times New Roman"/>
            <w:bCs/>
            <w:color w:val="000000"/>
            <w:sz w:val="24"/>
            <w:shd w:val="clear" w:color="auto" w:fill="FFFFFF"/>
            <w:lang w:bidi="ar"/>
          </w:rPr>
          <w:t>catalysts</w:t>
        </w:r>
        <w:r w:rsidR="0095533F">
          <w:rPr>
            <w:rFonts w:ascii="Times New Roman" w:hAnsi="Times New Roman"/>
            <w:bCs/>
            <w:color w:val="000000"/>
            <w:sz w:val="24"/>
            <w:shd w:val="clear" w:color="auto" w:fill="FFFFFF"/>
            <w:vertAlign w:val="superscript"/>
            <w:lang w:bidi="ar"/>
          </w:rPr>
          <w:t>[</w:t>
        </w:r>
        <w:proofErr w:type="gramEnd"/>
        <w:r w:rsidR="0095533F">
          <w:rPr>
            <w:rFonts w:ascii="Times New Roman" w:hAnsi="Times New Roman"/>
            <w:bCs/>
            <w:color w:val="000000"/>
            <w:sz w:val="24"/>
            <w:shd w:val="clear" w:color="auto" w:fill="FFFFFF"/>
            <w:vertAlign w:val="superscript"/>
            <w:lang w:bidi="ar"/>
          </w:rPr>
          <w:t>1</w:t>
        </w:r>
      </w:ins>
      <w:ins w:id="198" w:author="季 晨瑞" w:date="2018-10-09T14:04:00Z">
        <w:r w:rsidR="00BA54A1">
          <w:rPr>
            <w:rFonts w:ascii="Times New Roman" w:hAnsi="Times New Roman"/>
            <w:bCs/>
            <w:color w:val="000000"/>
            <w:sz w:val="24"/>
            <w:shd w:val="clear" w:color="auto" w:fill="FFFFFF"/>
            <w:vertAlign w:val="superscript"/>
            <w:lang w:bidi="ar"/>
          </w:rPr>
          <w:t>-</w:t>
        </w:r>
      </w:ins>
      <w:ins w:id="199" w:author="季 晨瑞" w:date="2018-09-19T10:16:00Z">
        <w:r w:rsidR="0095533F">
          <w:rPr>
            <w:rFonts w:ascii="Times New Roman" w:hAnsi="Times New Roman"/>
            <w:bCs/>
            <w:color w:val="000000"/>
            <w:sz w:val="24"/>
            <w:shd w:val="clear" w:color="auto" w:fill="FFFFFF"/>
            <w:vertAlign w:val="superscript"/>
            <w:lang w:bidi="ar"/>
          </w:rPr>
          <w:t>4</w:t>
        </w:r>
      </w:ins>
      <w:ins w:id="200" w:author="季 晨瑞" w:date="2018-09-19T10:15:00Z">
        <w:r w:rsidR="0095533F">
          <w:rPr>
            <w:rFonts w:ascii="Times New Roman" w:hAnsi="Times New Roman"/>
            <w:bCs/>
            <w:color w:val="000000"/>
            <w:sz w:val="24"/>
            <w:shd w:val="clear" w:color="auto" w:fill="FFFFFF"/>
            <w:vertAlign w:val="superscript"/>
            <w:lang w:bidi="ar"/>
          </w:rPr>
          <w:t>]</w:t>
        </w:r>
      </w:ins>
      <w:ins w:id="201" w:author="季 晨瑞" w:date="2018-09-19T10:21:00Z">
        <w:r w:rsidR="001C455D">
          <w:rPr>
            <w:rFonts w:ascii="Times New Roman" w:hAnsi="Times New Roman"/>
            <w:bCs/>
            <w:color w:val="000000"/>
            <w:sz w:val="24"/>
            <w:shd w:val="clear" w:color="auto" w:fill="FFFFFF"/>
            <w:lang w:bidi="ar"/>
          </w:rPr>
          <w:t>. A</w:t>
        </w:r>
      </w:ins>
      <w:ins w:id="202" w:author="季 晨瑞" w:date="2018-09-19T10:22:00Z">
        <w:r w:rsidR="001C455D">
          <w:rPr>
            <w:rFonts w:ascii="Times New Roman" w:hAnsi="Times New Roman"/>
            <w:bCs/>
            <w:color w:val="000000"/>
            <w:sz w:val="24"/>
            <w:shd w:val="clear" w:color="auto" w:fill="FFFFFF"/>
            <w:lang w:bidi="ar"/>
          </w:rPr>
          <w:t>lkaline anion exchange membrane</w:t>
        </w:r>
      </w:ins>
      <w:ins w:id="203" w:author="季 晨瑞" w:date="2018-09-19T10:23:00Z">
        <w:r w:rsidR="001C455D">
          <w:rPr>
            <w:rFonts w:ascii="Times New Roman" w:hAnsi="Times New Roman"/>
            <w:bCs/>
            <w:color w:val="000000"/>
            <w:sz w:val="24"/>
            <w:shd w:val="clear" w:color="auto" w:fill="FFFFFF"/>
            <w:lang w:bidi="ar"/>
          </w:rPr>
          <w:t>s</w:t>
        </w:r>
      </w:ins>
      <w:ins w:id="204" w:author="季 晨瑞" w:date="2018-09-19T10:29:00Z">
        <w:r w:rsidR="001C455D">
          <w:rPr>
            <w:rFonts w:ascii="Times New Roman" w:hAnsi="Times New Roman"/>
            <w:bCs/>
            <w:color w:val="000000"/>
            <w:sz w:val="24"/>
            <w:shd w:val="clear" w:color="auto" w:fill="FFFFFF"/>
            <w:lang w:bidi="ar"/>
          </w:rPr>
          <w:t xml:space="preserve"> </w:t>
        </w:r>
      </w:ins>
      <w:ins w:id="205" w:author="季 晨瑞" w:date="2018-09-19T10:23:00Z">
        <w:r w:rsidR="001C455D">
          <w:rPr>
            <w:rFonts w:ascii="Times New Roman" w:hAnsi="Times New Roman"/>
            <w:bCs/>
            <w:color w:val="000000"/>
            <w:sz w:val="24"/>
            <w:shd w:val="clear" w:color="auto" w:fill="FFFFFF"/>
            <w:lang w:bidi="ar"/>
          </w:rPr>
          <w:t xml:space="preserve">(AEMs) are the key components of </w:t>
        </w:r>
        <w:proofErr w:type="gramStart"/>
        <w:r w:rsidR="001C455D">
          <w:rPr>
            <w:rFonts w:ascii="Times New Roman" w:hAnsi="Times New Roman"/>
            <w:bCs/>
            <w:color w:val="000000"/>
            <w:sz w:val="24"/>
            <w:shd w:val="clear" w:color="auto" w:fill="FFFFFF"/>
            <w:lang w:bidi="ar"/>
          </w:rPr>
          <w:t>APEFCs</w:t>
        </w:r>
      </w:ins>
      <w:ins w:id="206" w:author="季 晨瑞" w:date="2018-09-19T10:36:00Z">
        <w:r w:rsidR="00C817EA">
          <w:rPr>
            <w:rFonts w:ascii="Times New Roman" w:hAnsi="Times New Roman"/>
            <w:bCs/>
            <w:color w:val="000000"/>
            <w:sz w:val="24"/>
            <w:shd w:val="clear" w:color="auto" w:fill="FFFFFF"/>
            <w:vertAlign w:val="superscript"/>
            <w:lang w:bidi="ar"/>
          </w:rPr>
          <w:t>[</w:t>
        </w:r>
        <w:proofErr w:type="gramEnd"/>
        <w:r w:rsidR="00C817EA">
          <w:rPr>
            <w:rFonts w:ascii="Times New Roman" w:hAnsi="Times New Roman"/>
            <w:bCs/>
            <w:color w:val="000000"/>
            <w:sz w:val="24"/>
            <w:shd w:val="clear" w:color="auto" w:fill="FFFFFF"/>
            <w:vertAlign w:val="superscript"/>
            <w:lang w:bidi="ar"/>
          </w:rPr>
          <w:t>5]</w:t>
        </w:r>
      </w:ins>
      <w:ins w:id="207" w:author="季 晨瑞" w:date="2018-09-19T10:23:00Z">
        <w:r w:rsidR="001C455D">
          <w:rPr>
            <w:rFonts w:ascii="Times New Roman" w:hAnsi="Times New Roman"/>
            <w:bCs/>
            <w:color w:val="000000"/>
            <w:sz w:val="24"/>
            <w:shd w:val="clear" w:color="auto" w:fill="FFFFFF"/>
            <w:lang w:bidi="ar"/>
          </w:rPr>
          <w:t xml:space="preserve">. </w:t>
        </w:r>
      </w:ins>
      <w:ins w:id="208" w:author="季 晨瑞" w:date="2018-09-19T10:24:00Z">
        <w:r w:rsidR="001C455D">
          <w:rPr>
            <w:rFonts w:ascii="Times New Roman" w:hAnsi="Times New Roman"/>
            <w:bCs/>
            <w:color w:val="000000"/>
            <w:sz w:val="24"/>
            <w:shd w:val="clear" w:color="auto" w:fill="FFFFFF"/>
            <w:lang w:bidi="ar"/>
          </w:rPr>
          <w:t>Therefore</w:t>
        </w:r>
      </w:ins>
      <w:ins w:id="209" w:author="季 晨瑞" w:date="2018-09-19T10:29:00Z">
        <w:r w:rsidR="00C817EA">
          <w:rPr>
            <w:rFonts w:ascii="Times New Roman" w:hAnsi="Times New Roman"/>
            <w:bCs/>
            <w:color w:val="000000"/>
            <w:sz w:val="24"/>
            <w:shd w:val="clear" w:color="auto" w:fill="FFFFFF"/>
            <w:lang w:bidi="ar"/>
          </w:rPr>
          <w:t>,</w:t>
        </w:r>
      </w:ins>
      <w:ins w:id="210" w:author="季 晨瑞" w:date="2018-09-19T10:24:00Z">
        <w:r w:rsidR="001C455D">
          <w:rPr>
            <w:rFonts w:ascii="Times New Roman" w:hAnsi="Times New Roman"/>
            <w:bCs/>
            <w:color w:val="000000"/>
            <w:sz w:val="24"/>
            <w:shd w:val="clear" w:color="auto" w:fill="FFFFFF"/>
            <w:lang w:bidi="ar"/>
          </w:rPr>
          <w:t xml:space="preserve"> </w:t>
        </w:r>
      </w:ins>
      <w:ins w:id="211" w:author="季 晨瑞" w:date="2018-09-23T12:05:00Z">
        <w:r w:rsidR="00B2052C">
          <w:rPr>
            <w:rFonts w:ascii="Times New Roman" w:hAnsi="Times New Roman"/>
            <w:bCs/>
            <w:color w:val="000000"/>
            <w:sz w:val="24"/>
            <w:shd w:val="clear" w:color="auto" w:fill="FFFFFF"/>
            <w:lang w:bidi="ar"/>
          </w:rPr>
          <w:t>membranes are o</w:t>
        </w:r>
      </w:ins>
      <w:ins w:id="212" w:author="季 晨瑞" w:date="2018-09-23T12:06:00Z">
        <w:r w:rsidR="00B2052C">
          <w:rPr>
            <w:rFonts w:ascii="Times New Roman" w:hAnsi="Times New Roman"/>
            <w:bCs/>
            <w:color w:val="000000"/>
            <w:sz w:val="24"/>
            <w:shd w:val="clear" w:color="auto" w:fill="FFFFFF"/>
            <w:lang w:bidi="ar"/>
          </w:rPr>
          <w:t xml:space="preserve">ften a key factor in determining </w:t>
        </w:r>
        <w:r w:rsidR="00B2052C">
          <w:rPr>
            <w:rFonts w:ascii="Times New Roman" w:hAnsi="Times New Roman"/>
            <w:bCs/>
            <w:color w:val="000000"/>
            <w:sz w:val="24"/>
            <w:shd w:val="clear" w:color="auto" w:fill="FFFFFF"/>
            <w:lang w:bidi="ar"/>
          </w:rPr>
          <w:lastRenderedPageBreak/>
          <w:t>the efficiency and lifetime of fuel cells and</w:t>
        </w:r>
      </w:ins>
      <w:ins w:id="213" w:author="季 晨瑞" w:date="2018-09-23T12:05:00Z">
        <w:r w:rsidR="00B2052C">
          <w:rPr>
            <w:rFonts w:ascii="Times New Roman" w:hAnsi="Times New Roman"/>
            <w:bCs/>
            <w:color w:val="000000"/>
            <w:sz w:val="24"/>
            <w:shd w:val="clear" w:color="auto" w:fill="FFFFFF"/>
            <w:lang w:bidi="ar"/>
          </w:rPr>
          <w:t xml:space="preserve"> </w:t>
        </w:r>
      </w:ins>
      <w:ins w:id="214" w:author="季 晨瑞" w:date="2018-09-19T10:24:00Z">
        <w:r w:rsidR="001C455D">
          <w:rPr>
            <w:rFonts w:ascii="Times New Roman" w:hAnsi="Times New Roman"/>
            <w:bCs/>
            <w:color w:val="000000"/>
            <w:sz w:val="24"/>
            <w:shd w:val="clear" w:color="auto" w:fill="FFFFFF"/>
            <w:lang w:bidi="ar"/>
          </w:rPr>
          <w:t xml:space="preserve">the </w:t>
        </w:r>
      </w:ins>
      <w:ins w:id="215" w:author="季 晨瑞" w:date="2018-09-19T10:25:00Z">
        <w:r w:rsidR="001C455D">
          <w:rPr>
            <w:rFonts w:ascii="Times New Roman" w:hAnsi="Times New Roman"/>
            <w:bCs/>
            <w:color w:val="000000"/>
            <w:sz w:val="24"/>
            <w:shd w:val="clear" w:color="auto" w:fill="FFFFFF"/>
            <w:lang w:bidi="ar"/>
          </w:rPr>
          <w:t xml:space="preserve">performance of APEFCs depend on property of </w:t>
        </w:r>
        <w:proofErr w:type="gramStart"/>
        <w:r w:rsidR="001C455D">
          <w:rPr>
            <w:rFonts w:ascii="Times New Roman" w:hAnsi="Times New Roman"/>
            <w:bCs/>
            <w:color w:val="000000"/>
            <w:sz w:val="24"/>
            <w:shd w:val="clear" w:color="auto" w:fill="FFFFFF"/>
            <w:lang w:bidi="ar"/>
          </w:rPr>
          <w:t>AEMs</w:t>
        </w:r>
      </w:ins>
      <w:ins w:id="216" w:author="季 晨瑞" w:date="2018-09-23T12:06:00Z">
        <w:r w:rsidR="00B2052C">
          <w:rPr>
            <w:rFonts w:ascii="Times New Roman" w:hAnsi="Times New Roman"/>
            <w:bCs/>
            <w:color w:val="000000"/>
            <w:sz w:val="24"/>
            <w:shd w:val="clear" w:color="auto" w:fill="FFFFFF"/>
            <w:vertAlign w:val="superscript"/>
            <w:lang w:bidi="ar"/>
          </w:rPr>
          <w:t>[</w:t>
        </w:r>
        <w:proofErr w:type="gramEnd"/>
        <w:r w:rsidR="00B2052C">
          <w:rPr>
            <w:rFonts w:ascii="Times New Roman" w:hAnsi="Times New Roman"/>
            <w:bCs/>
            <w:color w:val="000000"/>
            <w:sz w:val="24"/>
            <w:shd w:val="clear" w:color="auto" w:fill="FFFFFF"/>
            <w:vertAlign w:val="superscript"/>
            <w:lang w:bidi="ar"/>
          </w:rPr>
          <w:t>6,7]</w:t>
        </w:r>
      </w:ins>
      <w:ins w:id="217" w:author="季 晨瑞" w:date="2018-09-19T10:25:00Z">
        <w:r w:rsidR="001C455D">
          <w:rPr>
            <w:rFonts w:ascii="Times New Roman" w:hAnsi="Times New Roman"/>
            <w:bCs/>
            <w:color w:val="000000"/>
            <w:sz w:val="24"/>
            <w:shd w:val="clear" w:color="auto" w:fill="FFFFFF"/>
            <w:lang w:bidi="ar"/>
          </w:rPr>
          <w:t>.</w:t>
        </w:r>
      </w:ins>
    </w:p>
    <w:p w:rsidR="003A6036" w:rsidRDefault="00C817EA" w:rsidP="00795BBF">
      <w:pPr>
        <w:spacing w:line="480" w:lineRule="auto"/>
        <w:ind w:firstLineChars="200" w:firstLine="480"/>
        <w:rPr>
          <w:ins w:id="218" w:author="季 晨瑞" w:date="2018-10-01T14:47:00Z"/>
          <w:rFonts w:ascii="Times New Roman" w:hAnsi="Times New Roman"/>
          <w:bCs/>
          <w:color w:val="000000"/>
          <w:sz w:val="24"/>
          <w:shd w:val="clear" w:color="auto" w:fill="FFFFFF"/>
          <w:lang w:bidi="ar"/>
        </w:rPr>
      </w:pPr>
      <w:ins w:id="219" w:author="季 晨瑞" w:date="2018-09-19T10:30:00Z">
        <w:r>
          <w:rPr>
            <w:rFonts w:ascii="Times New Roman" w:hAnsi="Times New Roman" w:hint="eastAsia"/>
            <w:bCs/>
            <w:color w:val="000000"/>
            <w:sz w:val="24"/>
            <w:shd w:val="clear" w:color="auto" w:fill="FFFFFF"/>
            <w:lang w:bidi="ar"/>
          </w:rPr>
          <w:t>I</w:t>
        </w:r>
        <w:r>
          <w:rPr>
            <w:rFonts w:ascii="Times New Roman" w:hAnsi="Times New Roman"/>
            <w:bCs/>
            <w:color w:val="000000"/>
            <w:sz w:val="24"/>
            <w:shd w:val="clear" w:color="auto" w:fill="FFFFFF"/>
            <w:lang w:bidi="ar"/>
          </w:rPr>
          <w:t xml:space="preserve">n recent years, </w:t>
        </w:r>
      </w:ins>
      <w:ins w:id="220" w:author="季 晨瑞" w:date="2018-09-19T10:31:00Z">
        <w:r>
          <w:rPr>
            <w:rFonts w:ascii="Times New Roman" w:hAnsi="Times New Roman"/>
            <w:bCs/>
            <w:color w:val="000000"/>
            <w:sz w:val="24"/>
            <w:shd w:val="clear" w:color="auto" w:fill="FFFFFF"/>
            <w:lang w:bidi="ar"/>
          </w:rPr>
          <w:t xml:space="preserve">AEMs have drawn many attentions of researchers. The </w:t>
        </w:r>
      </w:ins>
      <w:ins w:id="221" w:author="季 晨瑞" w:date="2018-09-19T10:32:00Z">
        <w:r>
          <w:rPr>
            <w:rFonts w:ascii="Times New Roman" w:hAnsi="Times New Roman"/>
            <w:bCs/>
            <w:color w:val="000000"/>
            <w:sz w:val="24"/>
            <w:shd w:val="clear" w:color="auto" w:fill="FFFFFF"/>
            <w:lang w:bidi="ar"/>
          </w:rPr>
          <w:t xml:space="preserve">main challenges in the current AEM </w:t>
        </w:r>
        <w:r>
          <w:rPr>
            <w:rFonts w:ascii="Times New Roman" w:hAnsi="Times New Roman" w:hint="eastAsia"/>
            <w:bCs/>
            <w:color w:val="000000"/>
            <w:sz w:val="24"/>
            <w:shd w:val="clear" w:color="auto" w:fill="FFFFFF"/>
            <w:lang w:bidi="ar"/>
          </w:rPr>
          <w:t>re</w:t>
        </w:r>
        <w:r>
          <w:rPr>
            <w:rFonts w:ascii="Times New Roman" w:hAnsi="Times New Roman"/>
            <w:bCs/>
            <w:color w:val="000000"/>
            <w:sz w:val="24"/>
            <w:shd w:val="clear" w:color="auto" w:fill="FFFFFF"/>
            <w:lang w:bidi="ar"/>
          </w:rPr>
          <w:t>search is to</w:t>
        </w:r>
      </w:ins>
      <w:ins w:id="222" w:author="季 晨瑞" w:date="2018-09-19T10:33:00Z">
        <w:r>
          <w:rPr>
            <w:rFonts w:ascii="Times New Roman" w:hAnsi="Times New Roman"/>
            <w:bCs/>
            <w:color w:val="000000"/>
            <w:sz w:val="24"/>
            <w:shd w:val="clear" w:color="auto" w:fill="FFFFFF"/>
            <w:lang w:bidi="ar"/>
          </w:rPr>
          <w:t xml:space="preserve"> develop membranes not only with high OH</w:t>
        </w:r>
        <w:r>
          <w:rPr>
            <w:rFonts w:ascii="Times New Roman" w:hAnsi="Times New Roman"/>
            <w:bCs/>
            <w:color w:val="000000"/>
            <w:sz w:val="24"/>
            <w:shd w:val="clear" w:color="auto" w:fill="FFFFFF"/>
            <w:vertAlign w:val="superscript"/>
            <w:lang w:bidi="ar"/>
          </w:rPr>
          <w:t>-</w:t>
        </w:r>
        <w:r>
          <w:rPr>
            <w:rFonts w:ascii="Times New Roman" w:hAnsi="Times New Roman"/>
            <w:bCs/>
            <w:color w:val="000000"/>
            <w:sz w:val="24"/>
            <w:shd w:val="clear" w:color="auto" w:fill="FFFFFF"/>
            <w:lang w:bidi="ar"/>
          </w:rPr>
          <w:t xml:space="preserve"> conductivit</w:t>
        </w:r>
      </w:ins>
      <w:ins w:id="223" w:author="季 晨瑞" w:date="2018-09-19T10:34:00Z">
        <w:r>
          <w:rPr>
            <w:rFonts w:ascii="Times New Roman" w:hAnsi="Times New Roman"/>
            <w:bCs/>
            <w:color w:val="000000"/>
            <w:sz w:val="24"/>
            <w:shd w:val="clear" w:color="auto" w:fill="FFFFFF"/>
            <w:lang w:bidi="ar"/>
          </w:rPr>
          <w:t>y, but also with good mechanical properties</w:t>
        </w:r>
      </w:ins>
      <w:ins w:id="224" w:author="季 晨瑞" w:date="2018-09-19T10:35:00Z">
        <w:r>
          <w:rPr>
            <w:rFonts w:ascii="Times New Roman" w:hAnsi="Times New Roman"/>
            <w:bCs/>
            <w:color w:val="000000"/>
            <w:sz w:val="24"/>
            <w:shd w:val="clear" w:color="auto" w:fill="FFFFFF"/>
            <w:lang w:bidi="ar"/>
          </w:rPr>
          <w:t xml:space="preserve"> and chemical </w:t>
        </w:r>
        <w:proofErr w:type="gramStart"/>
        <w:r>
          <w:rPr>
            <w:rFonts w:ascii="Times New Roman" w:hAnsi="Times New Roman"/>
            <w:bCs/>
            <w:color w:val="000000"/>
            <w:sz w:val="24"/>
            <w:shd w:val="clear" w:color="auto" w:fill="FFFFFF"/>
            <w:lang w:bidi="ar"/>
          </w:rPr>
          <w:t>stability</w:t>
        </w:r>
      </w:ins>
      <w:ins w:id="225" w:author="季 晨瑞" w:date="2018-09-19T10:36:00Z">
        <w:r>
          <w:rPr>
            <w:rFonts w:ascii="Times New Roman" w:hAnsi="Times New Roman"/>
            <w:bCs/>
            <w:color w:val="000000"/>
            <w:sz w:val="24"/>
            <w:shd w:val="clear" w:color="auto" w:fill="FFFFFF"/>
            <w:vertAlign w:val="superscript"/>
            <w:lang w:bidi="ar"/>
          </w:rPr>
          <w:t>[</w:t>
        </w:r>
      </w:ins>
      <w:proofErr w:type="gramEnd"/>
      <w:ins w:id="226" w:author="季 晨瑞" w:date="2018-09-23T12:08:00Z">
        <w:r w:rsidR="00B2052C">
          <w:rPr>
            <w:rFonts w:ascii="Times New Roman" w:hAnsi="Times New Roman"/>
            <w:bCs/>
            <w:color w:val="000000"/>
            <w:sz w:val="24"/>
            <w:shd w:val="clear" w:color="auto" w:fill="FFFFFF"/>
            <w:vertAlign w:val="superscript"/>
            <w:lang w:bidi="ar"/>
          </w:rPr>
          <w:t>8]</w:t>
        </w:r>
      </w:ins>
      <w:ins w:id="227" w:author="季 晨瑞" w:date="2018-09-19T10:35:00Z">
        <w:r>
          <w:rPr>
            <w:rFonts w:ascii="Times New Roman" w:hAnsi="Times New Roman"/>
            <w:bCs/>
            <w:color w:val="000000"/>
            <w:sz w:val="24"/>
            <w:shd w:val="clear" w:color="auto" w:fill="FFFFFF"/>
            <w:lang w:bidi="ar"/>
          </w:rPr>
          <w:t>.</w:t>
        </w:r>
      </w:ins>
      <w:ins w:id="228" w:author="季 晨瑞" w:date="2018-09-19T10:38:00Z">
        <w:r>
          <w:rPr>
            <w:rFonts w:ascii="Times New Roman" w:hAnsi="Times New Roman"/>
            <w:bCs/>
            <w:color w:val="000000"/>
            <w:sz w:val="24"/>
            <w:shd w:val="clear" w:color="auto" w:fill="FFFFFF"/>
            <w:lang w:bidi="ar"/>
          </w:rPr>
          <w:t xml:space="preserve"> </w:t>
        </w:r>
      </w:ins>
      <w:ins w:id="229" w:author="季 晨瑞" w:date="2018-10-01T14:35:00Z">
        <w:r w:rsidR="00E63C04">
          <w:rPr>
            <w:rFonts w:ascii="Times New Roman" w:hAnsi="Times New Roman"/>
            <w:bCs/>
            <w:color w:val="000000"/>
            <w:sz w:val="24"/>
            <w:shd w:val="clear" w:color="auto" w:fill="FFFFFF"/>
            <w:lang w:bidi="ar"/>
          </w:rPr>
          <w:t>High performance AMFCs have been tested with alkaline membranes based on radiation-graf</w:t>
        </w:r>
      </w:ins>
      <w:ins w:id="230" w:author="季 晨瑞" w:date="2018-10-01T14:36:00Z">
        <w:r w:rsidR="00E63C04">
          <w:rPr>
            <w:rFonts w:ascii="Times New Roman" w:hAnsi="Times New Roman"/>
            <w:bCs/>
            <w:color w:val="000000"/>
            <w:sz w:val="24"/>
            <w:shd w:val="clear" w:color="auto" w:fill="FFFFFF"/>
            <w:lang w:bidi="ar"/>
          </w:rPr>
          <w:t>ted partially fluorinated poly(ethylene-co-tetrafluoro</w:t>
        </w:r>
      </w:ins>
      <w:ins w:id="231" w:author="季 晨瑞" w:date="2018-10-01T14:37:00Z">
        <w:r w:rsidR="003A6036">
          <w:rPr>
            <w:rFonts w:ascii="Times New Roman" w:hAnsi="Times New Roman"/>
            <w:bCs/>
            <w:color w:val="000000"/>
            <w:sz w:val="24"/>
            <w:shd w:val="clear" w:color="auto" w:fill="FFFFFF"/>
            <w:lang w:bidi="ar"/>
          </w:rPr>
          <w:t>ethy</w:t>
        </w:r>
        <w:r w:rsidR="00E63C04">
          <w:rPr>
            <w:rFonts w:ascii="Times New Roman" w:hAnsi="Times New Roman"/>
            <w:bCs/>
            <w:color w:val="000000"/>
            <w:sz w:val="24"/>
            <w:shd w:val="clear" w:color="auto" w:fill="FFFFFF"/>
            <w:lang w:bidi="ar"/>
          </w:rPr>
          <w:t>lene</w:t>
        </w:r>
      </w:ins>
      <w:ins w:id="232" w:author="季 晨瑞" w:date="2018-10-01T14:36:00Z">
        <w:r w:rsidR="00E63C04">
          <w:rPr>
            <w:rFonts w:ascii="Times New Roman" w:hAnsi="Times New Roman"/>
            <w:bCs/>
            <w:color w:val="000000"/>
            <w:sz w:val="24"/>
            <w:shd w:val="clear" w:color="auto" w:fill="FFFFFF"/>
            <w:lang w:bidi="ar"/>
          </w:rPr>
          <w:t>)</w:t>
        </w:r>
      </w:ins>
      <w:ins w:id="233" w:author="季 晨瑞" w:date="2018-10-09T14:06:00Z">
        <w:r w:rsidR="00BA54A1">
          <w:rPr>
            <w:rFonts w:ascii="Times New Roman" w:hAnsi="Times New Roman"/>
            <w:bCs/>
            <w:color w:val="000000"/>
            <w:sz w:val="24"/>
            <w:shd w:val="clear" w:color="auto" w:fill="FFFFFF"/>
            <w:lang w:bidi="ar"/>
          </w:rPr>
          <w:t xml:space="preserve"> </w:t>
        </w:r>
      </w:ins>
      <w:ins w:id="234" w:author="季 晨瑞" w:date="2018-10-01T14:38:00Z">
        <w:r w:rsidR="003A6036">
          <w:rPr>
            <w:rFonts w:ascii="Times New Roman" w:hAnsi="Times New Roman"/>
            <w:bCs/>
            <w:color w:val="000000"/>
            <w:sz w:val="24"/>
            <w:shd w:val="clear" w:color="auto" w:fill="FFFFFF"/>
            <w:lang w:bidi="ar"/>
          </w:rPr>
          <w:t>(ETFE) films</w:t>
        </w:r>
        <w:r w:rsidR="003A6036">
          <w:rPr>
            <w:rFonts w:ascii="Times New Roman" w:hAnsi="Times New Roman"/>
            <w:bCs/>
            <w:color w:val="000000"/>
            <w:sz w:val="24"/>
            <w:shd w:val="clear" w:color="auto" w:fill="FFFFFF"/>
            <w:vertAlign w:val="superscript"/>
            <w:lang w:bidi="ar"/>
          </w:rPr>
          <w:t>[9]</w:t>
        </w:r>
        <w:r w:rsidR="003A6036">
          <w:rPr>
            <w:rFonts w:ascii="Times New Roman" w:hAnsi="Times New Roman"/>
            <w:bCs/>
            <w:color w:val="000000"/>
            <w:sz w:val="24"/>
            <w:shd w:val="clear" w:color="auto" w:fill="FFFFFF"/>
            <w:lang w:bidi="ar"/>
          </w:rPr>
          <w:t xml:space="preserve"> and fully fluorinate</w:t>
        </w:r>
      </w:ins>
      <w:ins w:id="235" w:author="季 晨瑞" w:date="2018-10-01T14:39:00Z">
        <w:r w:rsidR="003A6036">
          <w:rPr>
            <w:rFonts w:ascii="Times New Roman" w:hAnsi="Times New Roman"/>
            <w:bCs/>
            <w:color w:val="000000"/>
            <w:sz w:val="24"/>
            <w:shd w:val="clear" w:color="auto" w:fill="FFFFFF"/>
            <w:lang w:bidi="ar"/>
          </w:rPr>
          <w:t>d poly(hexafluoropropylene-co-tetrafluoroethylene)</w:t>
        </w:r>
      </w:ins>
      <w:ins w:id="236" w:author="季 晨瑞" w:date="2018-10-01T14:40:00Z">
        <w:r w:rsidR="003A6036">
          <w:rPr>
            <w:rFonts w:ascii="Times New Roman" w:hAnsi="Times New Roman"/>
            <w:bCs/>
            <w:color w:val="000000"/>
            <w:sz w:val="24"/>
            <w:shd w:val="clear" w:color="auto" w:fill="FFFFFF"/>
            <w:lang w:bidi="ar"/>
          </w:rPr>
          <w:t xml:space="preserve"> films</w:t>
        </w:r>
        <w:r w:rsidR="003A6036">
          <w:rPr>
            <w:rFonts w:ascii="Times New Roman" w:hAnsi="Times New Roman"/>
            <w:bCs/>
            <w:color w:val="000000"/>
            <w:sz w:val="24"/>
            <w:shd w:val="clear" w:color="auto" w:fill="FFFFFF"/>
            <w:vertAlign w:val="superscript"/>
            <w:lang w:bidi="ar"/>
          </w:rPr>
          <w:t>[10]</w:t>
        </w:r>
        <w:r w:rsidR="003A6036">
          <w:rPr>
            <w:rFonts w:ascii="Times New Roman" w:hAnsi="Times New Roman"/>
            <w:bCs/>
            <w:color w:val="000000"/>
            <w:sz w:val="24"/>
            <w:shd w:val="clear" w:color="auto" w:fill="FFFFFF"/>
            <w:lang w:bidi="ar"/>
          </w:rPr>
          <w:t>, which have high conductivit</w:t>
        </w:r>
      </w:ins>
      <w:ins w:id="237" w:author="季 晨瑞" w:date="2018-10-01T14:41:00Z">
        <w:r w:rsidR="003A6036">
          <w:rPr>
            <w:rFonts w:ascii="Times New Roman" w:hAnsi="Times New Roman"/>
            <w:bCs/>
            <w:color w:val="000000"/>
            <w:sz w:val="24"/>
            <w:shd w:val="clear" w:color="auto" w:fill="FFFFFF"/>
            <w:lang w:bidi="ar"/>
          </w:rPr>
          <w:t>ies</w:t>
        </w:r>
      </w:ins>
      <w:ins w:id="238" w:author="季 晨瑞" w:date="2018-10-09T14:06:00Z">
        <w:r w:rsidR="00BA54A1">
          <w:rPr>
            <w:rFonts w:ascii="Times New Roman" w:hAnsi="Times New Roman"/>
            <w:bCs/>
            <w:color w:val="000000"/>
            <w:sz w:val="24"/>
            <w:shd w:val="clear" w:color="auto" w:fill="FFFFFF"/>
            <w:lang w:bidi="ar"/>
          </w:rPr>
          <w:t xml:space="preserve"> </w:t>
        </w:r>
      </w:ins>
      <w:ins w:id="239" w:author="季 晨瑞" w:date="2018-10-01T14:41:00Z">
        <w:r w:rsidR="003A6036">
          <w:rPr>
            <w:rFonts w:ascii="Times New Roman" w:hAnsi="Times New Roman"/>
            <w:bCs/>
            <w:color w:val="000000"/>
            <w:sz w:val="24"/>
            <w:shd w:val="clear" w:color="auto" w:fill="FFFFFF"/>
            <w:lang w:bidi="ar"/>
          </w:rPr>
          <w:t>(up to 0.06 S cm</w:t>
        </w:r>
        <w:r w:rsidR="003A6036">
          <w:rPr>
            <w:rFonts w:ascii="Times New Roman" w:hAnsi="Times New Roman"/>
            <w:bCs/>
            <w:color w:val="000000"/>
            <w:sz w:val="24"/>
            <w:shd w:val="clear" w:color="auto" w:fill="FFFFFF"/>
            <w:vertAlign w:val="superscript"/>
            <w:lang w:bidi="ar"/>
          </w:rPr>
          <w:t>-1</w:t>
        </w:r>
        <w:r w:rsidR="003A6036">
          <w:rPr>
            <w:rFonts w:ascii="Times New Roman" w:hAnsi="Times New Roman"/>
            <w:bCs/>
            <w:color w:val="000000"/>
            <w:sz w:val="24"/>
            <w:shd w:val="clear" w:color="auto" w:fill="FFFFFF"/>
            <w:lang w:bidi="ar"/>
          </w:rPr>
          <w:t xml:space="preserve"> at 60 </w:t>
        </w:r>
        <w:r w:rsidR="003A6036" w:rsidRPr="003A6036">
          <w:rPr>
            <w:rFonts w:ascii="Times New Roman" w:hAnsi="Times New Roman" w:hint="eastAsia"/>
            <w:bCs/>
            <w:color w:val="000000"/>
            <w:sz w:val="24"/>
            <w:shd w:val="clear" w:color="auto" w:fill="FFFFFF"/>
            <w:lang w:bidi="ar"/>
          </w:rPr>
          <w:t>℃</w:t>
        </w:r>
        <w:r w:rsidR="003A6036">
          <w:rPr>
            <w:rFonts w:ascii="Times New Roman" w:hAnsi="Times New Roman"/>
            <w:bCs/>
            <w:color w:val="000000"/>
            <w:sz w:val="24"/>
            <w:shd w:val="clear" w:color="auto" w:fill="FFFFFF"/>
            <w:lang w:bidi="ar"/>
          </w:rPr>
          <w:t>).</w:t>
        </w:r>
      </w:ins>
      <w:ins w:id="240" w:author="季 晨瑞" w:date="2018-10-01T14:42:00Z">
        <w:r w:rsidR="003A6036">
          <w:rPr>
            <w:rFonts w:ascii="Times New Roman" w:hAnsi="Times New Roman"/>
            <w:bCs/>
            <w:color w:val="000000"/>
            <w:sz w:val="24"/>
            <w:shd w:val="clear" w:color="auto" w:fill="FFFFFF"/>
            <w:lang w:bidi="ar"/>
          </w:rPr>
          <w:t xml:space="preserve"> However, some of their properties need further optimization, such as the unsuitabl</w:t>
        </w:r>
      </w:ins>
      <w:ins w:id="241" w:author="季 晨瑞" w:date="2018-10-01T14:43:00Z">
        <w:r w:rsidR="003A6036">
          <w:rPr>
            <w:rFonts w:ascii="Times New Roman" w:hAnsi="Times New Roman"/>
            <w:bCs/>
            <w:color w:val="000000"/>
            <w:sz w:val="24"/>
            <w:shd w:val="clear" w:color="auto" w:fill="FFFFFF"/>
            <w:lang w:bidi="ar"/>
          </w:rPr>
          <w:t>e mechanical properties and high cost.</w:t>
        </w:r>
      </w:ins>
      <w:ins w:id="242" w:author="季 晨瑞" w:date="2018-10-01T14:35:00Z">
        <w:r w:rsidR="00E63C04">
          <w:rPr>
            <w:rFonts w:ascii="Times New Roman" w:hAnsi="Times New Roman"/>
            <w:bCs/>
            <w:color w:val="000000"/>
            <w:sz w:val="24"/>
            <w:shd w:val="clear" w:color="auto" w:fill="FFFFFF"/>
            <w:lang w:bidi="ar"/>
          </w:rPr>
          <w:t xml:space="preserve"> </w:t>
        </w:r>
      </w:ins>
    </w:p>
    <w:p w:rsidR="001C455D" w:rsidRDefault="000716C7">
      <w:pPr>
        <w:spacing w:line="480" w:lineRule="auto"/>
        <w:ind w:firstLineChars="200" w:firstLine="480"/>
        <w:rPr>
          <w:ins w:id="243" w:author="季 晨瑞" w:date="2018-09-19T13:17:00Z"/>
          <w:rFonts w:ascii="Times New Roman" w:hAnsi="Times New Roman"/>
          <w:bCs/>
          <w:color w:val="000000"/>
          <w:sz w:val="24"/>
          <w:shd w:val="clear" w:color="auto" w:fill="FFFFFF"/>
          <w:lang w:bidi="ar"/>
        </w:rPr>
      </w:pPr>
      <w:ins w:id="244" w:author="季 晨瑞" w:date="2018-10-01T14:47:00Z">
        <w:r>
          <w:rPr>
            <w:rFonts w:ascii="Times New Roman" w:hAnsi="Times New Roman"/>
            <w:bCs/>
            <w:color w:val="000000"/>
            <w:sz w:val="24"/>
            <w:shd w:val="clear" w:color="auto" w:fill="FFFFFF"/>
            <w:lang w:bidi="ar"/>
          </w:rPr>
          <w:t>Meanwhile, non-fluorinate polymer electrolytes</w:t>
        </w:r>
      </w:ins>
      <w:ins w:id="245" w:author="季 晨瑞" w:date="2018-10-01T14:48:00Z">
        <w:r>
          <w:rPr>
            <w:rFonts w:ascii="Times New Roman" w:hAnsi="Times New Roman"/>
            <w:bCs/>
            <w:color w:val="000000"/>
            <w:sz w:val="24"/>
            <w:shd w:val="clear" w:color="auto" w:fill="FFFFFF"/>
            <w:lang w:bidi="ar"/>
          </w:rPr>
          <w:t xml:space="preserve"> have been developed for application in AMFCs,</w:t>
        </w:r>
      </w:ins>
      <w:ins w:id="246" w:author="季 晨瑞" w:date="2018-10-01T14:50:00Z">
        <w:r>
          <w:rPr>
            <w:rFonts w:ascii="Times New Roman" w:hAnsi="Times New Roman"/>
            <w:bCs/>
            <w:color w:val="000000"/>
            <w:sz w:val="24"/>
            <w:shd w:val="clear" w:color="auto" w:fill="FFFFFF"/>
            <w:lang w:bidi="ar"/>
          </w:rPr>
          <w:t xml:space="preserve"> </w:t>
        </w:r>
        <w:r w:rsidRPr="000716C7">
          <w:rPr>
            <w:rFonts w:ascii="Times New Roman" w:hAnsi="Times New Roman"/>
            <w:bCs/>
            <w:color w:val="000000"/>
            <w:sz w:val="24"/>
            <w:shd w:val="clear" w:color="auto" w:fill="FFFFFF"/>
            <w:lang w:bidi="ar"/>
          </w:rPr>
          <w:t>based on polyvinyl alcohol (PVA</w:t>
        </w:r>
        <w:proofErr w:type="gramStart"/>
        <w:r w:rsidRPr="000716C7">
          <w:rPr>
            <w:rFonts w:ascii="Times New Roman" w:hAnsi="Times New Roman"/>
            <w:bCs/>
            <w:color w:val="000000"/>
            <w:sz w:val="24"/>
            <w:shd w:val="clear" w:color="auto" w:fill="FFFFFF"/>
            <w:lang w:bidi="ar"/>
          </w:rPr>
          <w:t>)</w:t>
        </w:r>
      </w:ins>
      <w:ins w:id="247" w:author="季 晨瑞" w:date="2018-10-01T15:23: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11]</w:t>
        </w:r>
      </w:ins>
      <w:ins w:id="248"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polyethersulfones</w:t>
        </w:r>
        <w:proofErr w:type="spellEnd"/>
        <w:r w:rsidRPr="000716C7">
          <w:rPr>
            <w:rFonts w:ascii="Times New Roman" w:hAnsi="Times New Roman"/>
            <w:bCs/>
            <w:color w:val="000000"/>
            <w:sz w:val="24"/>
            <w:shd w:val="clear" w:color="auto" w:fill="FFFFFF"/>
            <w:lang w:bidi="ar"/>
          </w:rPr>
          <w:t>, poly(</w:t>
        </w:r>
        <w:proofErr w:type="spellStart"/>
        <w:r w:rsidRPr="000716C7">
          <w:rPr>
            <w:rFonts w:ascii="Times New Roman" w:hAnsi="Times New Roman"/>
            <w:bCs/>
            <w:color w:val="000000"/>
            <w:sz w:val="24"/>
            <w:shd w:val="clear" w:color="auto" w:fill="FFFFFF"/>
            <w:lang w:bidi="ar"/>
          </w:rPr>
          <w:t>phthalazinon</w:t>
        </w:r>
        <w:proofErr w:type="spellEnd"/>
        <w:r w:rsidRPr="000716C7">
          <w:rPr>
            <w:rFonts w:ascii="Times New Roman" w:hAnsi="Times New Roman"/>
            <w:bCs/>
            <w:color w:val="000000"/>
            <w:sz w:val="24"/>
            <w:shd w:val="clear" w:color="auto" w:fill="FFFFFF"/>
            <w:lang w:bidi="ar"/>
          </w:rPr>
          <w:t xml:space="preserve"> ether sulfone ketone)</w:t>
        </w:r>
      </w:ins>
      <w:ins w:id="249" w:author="季 晨瑞" w:date="2018-10-01T15:24:00Z">
        <w:r w:rsidR="00E569B6">
          <w:rPr>
            <w:rFonts w:ascii="Times New Roman" w:hAnsi="Times New Roman"/>
            <w:bCs/>
            <w:color w:val="000000"/>
            <w:sz w:val="24"/>
            <w:shd w:val="clear" w:color="auto" w:fill="FFFFFF"/>
            <w:vertAlign w:val="superscript"/>
            <w:lang w:bidi="ar"/>
          </w:rPr>
          <w:t>[12]</w:t>
        </w:r>
      </w:ins>
      <w:ins w:id="250" w:author="季 晨瑞" w:date="2018-10-01T14:50:00Z">
        <w:r w:rsidRPr="000716C7">
          <w:rPr>
            <w:rFonts w:ascii="Times New Roman" w:hAnsi="Times New Roman"/>
            <w:bCs/>
            <w:color w:val="000000"/>
            <w:sz w:val="24"/>
            <w:shd w:val="clear" w:color="auto" w:fill="FFFFFF"/>
            <w:lang w:bidi="ar"/>
          </w:rPr>
          <w:t xml:space="preserve">, </w:t>
        </w:r>
        <w:proofErr w:type="spellStart"/>
        <w:r w:rsidRPr="000716C7">
          <w:rPr>
            <w:rFonts w:ascii="Times New Roman" w:hAnsi="Times New Roman"/>
            <w:bCs/>
            <w:color w:val="000000"/>
            <w:sz w:val="24"/>
            <w:shd w:val="clear" w:color="auto" w:fill="FFFFFF"/>
            <w:lang w:bidi="ar"/>
          </w:rPr>
          <w:t>polysulfone</w:t>
        </w:r>
        <w:proofErr w:type="spellEnd"/>
        <w:r w:rsidRPr="000716C7">
          <w:rPr>
            <w:rFonts w:ascii="Times New Roman" w:hAnsi="Times New Roman"/>
            <w:bCs/>
            <w:color w:val="000000"/>
            <w:sz w:val="24"/>
            <w:shd w:val="clear" w:color="auto" w:fill="FFFFFF"/>
            <w:lang w:bidi="ar"/>
          </w:rPr>
          <w:t xml:space="preserve"> and poly(2,6-dimethyl1,4-phenylene oxide) (PPO)</w:t>
        </w:r>
      </w:ins>
      <w:ins w:id="251" w:author="季 晨瑞" w:date="2018-10-01T15:24:00Z">
        <w:r w:rsidR="00E569B6">
          <w:rPr>
            <w:rFonts w:ascii="Times New Roman" w:hAnsi="Times New Roman"/>
            <w:bCs/>
            <w:color w:val="000000"/>
            <w:sz w:val="24"/>
            <w:shd w:val="clear" w:color="auto" w:fill="FFFFFF"/>
            <w:vertAlign w:val="superscript"/>
            <w:lang w:bidi="ar"/>
          </w:rPr>
          <w:t>[13-15]</w:t>
        </w:r>
      </w:ins>
      <w:ins w:id="252" w:author="季 晨瑞" w:date="2018-10-01T14:50:00Z">
        <w:r w:rsidRPr="000716C7">
          <w:rPr>
            <w:rFonts w:ascii="Times New Roman" w:hAnsi="Times New Roman"/>
            <w:bCs/>
            <w:color w:val="000000"/>
            <w:sz w:val="24"/>
            <w:shd w:val="clear" w:color="auto" w:fill="FFFFFF"/>
            <w:lang w:bidi="ar"/>
          </w:rPr>
          <w:t xml:space="preserve">. To overcome the inherent disadvantages of these polymers (mechanical, thermal, and chemical stabilities) the polymers have been modified by physical </w:t>
        </w:r>
        <w:proofErr w:type="gramStart"/>
        <w:r w:rsidRPr="000716C7">
          <w:rPr>
            <w:rFonts w:ascii="Times New Roman" w:hAnsi="Times New Roman"/>
            <w:bCs/>
            <w:color w:val="000000"/>
            <w:sz w:val="24"/>
            <w:shd w:val="clear" w:color="auto" w:fill="FFFFFF"/>
            <w:lang w:bidi="ar"/>
          </w:rPr>
          <w:t>blending</w:t>
        </w:r>
      </w:ins>
      <w:ins w:id="253"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54" w:author="季 晨瑞" w:date="2018-10-01T15:38:00Z">
        <w:r w:rsidR="00D7740A">
          <w:rPr>
            <w:rFonts w:ascii="Times New Roman" w:hAnsi="Times New Roman"/>
            <w:bCs/>
            <w:color w:val="000000"/>
            <w:sz w:val="24"/>
            <w:shd w:val="clear" w:color="auto" w:fill="FFFFFF"/>
            <w:vertAlign w:val="superscript"/>
            <w:lang w:bidi="ar"/>
          </w:rPr>
          <w:t>6</w:t>
        </w:r>
      </w:ins>
      <w:ins w:id="255" w:author="季 晨瑞" w:date="2018-10-01T15:25:00Z">
        <w:r w:rsidR="00E569B6">
          <w:rPr>
            <w:rFonts w:ascii="Times New Roman" w:hAnsi="Times New Roman"/>
            <w:bCs/>
            <w:color w:val="000000"/>
            <w:sz w:val="24"/>
            <w:shd w:val="clear" w:color="auto" w:fill="FFFFFF"/>
            <w:vertAlign w:val="superscript"/>
            <w:lang w:bidi="ar"/>
          </w:rPr>
          <w:t>]</w:t>
        </w:r>
      </w:ins>
      <w:ins w:id="256" w:author="季 晨瑞" w:date="2018-10-01T14:50:00Z">
        <w:r w:rsidRPr="000716C7">
          <w:rPr>
            <w:rFonts w:ascii="Times New Roman" w:hAnsi="Times New Roman"/>
            <w:bCs/>
            <w:color w:val="000000"/>
            <w:sz w:val="24"/>
            <w:shd w:val="clear" w:color="auto" w:fill="FFFFFF"/>
            <w:lang w:bidi="ar"/>
          </w:rPr>
          <w:t>, chemical functionalization</w:t>
        </w:r>
      </w:ins>
      <w:ins w:id="257" w:author="季 晨瑞" w:date="2018-10-01T15:25:00Z">
        <w:r w:rsidR="00E569B6">
          <w:rPr>
            <w:rFonts w:ascii="Times New Roman" w:hAnsi="Times New Roman"/>
            <w:bCs/>
            <w:color w:val="000000"/>
            <w:sz w:val="24"/>
            <w:shd w:val="clear" w:color="auto" w:fill="FFFFFF"/>
            <w:vertAlign w:val="superscript"/>
            <w:lang w:bidi="ar"/>
          </w:rPr>
          <w:t>[1</w:t>
        </w:r>
      </w:ins>
      <w:ins w:id="258" w:author="季 晨瑞" w:date="2018-10-01T15:38:00Z">
        <w:r w:rsidR="00D7740A">
          <w:rPr>
            <w:rFonts w:ascii="Times New Roman" w:hAnsi="Times New Roman"/>
            <w:bCs/>
            <w:color w:val="000000"/>
            <w:sz w:val="24"/>
            <w:shd w:val="clear" w:color="auto" w:fill="FFFFFF"/>
            <w:vertAlign w:val="superscript"/>
            <w:lang w:bidi="ar"/>
          </w:rPr>
          <w:t>7</w:t>
        </w:r>
      </w:ins>
      <w:ins w:id="259" w:author="季 晨瑞" w:date="2018-10-01T15:25:00Z">
        <w:r w:rsidR="00E569B6">
          <w:rPr>
            <w:rFonts w:ascii="Times New Roman" w:hAnsi="Times New Roman"/>
            <w:bCs/>
            <w:color w:val="000000"/>
            <w:sz w:val="24"/>
            <w:shd w:val="clear" w:color="auto" w:fill="FFFFFF"/>
            <w:vertAlign w:val="superscript"/>
            <w:lang w:bidi="ar"/>
          </w:rPr>
          <w:t>]</w:t>
        </w:r>
      </w:ins>
      <w:ins w:id="260" w:author="季 晨瑞" w:date="2018-10-01T14:50:00Z">
        <w:r w:rsidRPr="000716C7">
          <w:rPr>
            <w:rFonts w:ascii="Times New Roman" w:hAnsi="Times New Roman"/>
            <w:bCs/>
            <w:color w:val="000000"/>
            <w:sz w:val="24"/>
            <w:shd w:val="clear" w:color="auto" w:fill="FFFFFF"/>
            <w:lang w:bidi="ar"/>
          </w:rPr>
          <w:t>, and crosslinking</w:t>
        </w:r>
      </w:ins>
      <w:ins w:id="261" w:author="季 晨瑞" w:date="2018-10-01T15:25:00Z">
        <w:r w:rsidR="00E569B6">
          <w:rPr>
            <w:rFonts w:ascii="Times New Roman" w:hAnsi="Times New Roman"/>
            <w:bCs/>
            <w:color w:val="000000"/>
            <w:sz w:val="24"/>
            <w:shd w:val="clear" w:color="auto" w:fill="FFFFFF"/>
            <w:vertAlign w:val="superscript"/>
            <w:lang w:bidi="ar"/>
          </w:rPr>
          <w:t>[1</w:t>
        </w:r>
      </w:ins>
      <w:ins w:id="262" w:author="季 晨瑞" w:date="2018-10-01T15:38:00Z">
        <w:r w:rsidR="00D7740A">
          <w:rPr>
            <w:rFonts w:ascii="Times New Roman" w:hAnsi="Times New Roman"/>
            <w:bCs/>
            <w:color w:val="000000"/>
            <w:sz w:val="24"/>
            <w:shd w:val="clear" w:color="auto" w:fill="FFFFFF"/>
            <w:vertAlign w:val="superscript"/>
            <w:lang w:bidi="ar"/>
          </w:rPr>
          <w:t>8</w:t>
        </w:r>
      </w:ins>
      <w:ins w:id="263" w:author="季 晨瑞" w:date="2018-10-01T15:25:00Z">
        <w:r w:rsidR="00E569B6">
          <w:rPr>
            <w:rFonts w:ascii="Times New Roman" w:hAnsi="Times New Roman"/>
            <w:bCs/>
            <w:color w:val="000000"/>
            <w:sz w:val="24"/>
            <w:shd w:val="clear" w:color="auto" w:fill="FFFFFF"/>
            <w:vertAlign w:val="superscript"/>
            <w:lang w:bidi="ar"/>
          </w:rPr>
          <w:t>]</w:t>
        </w:r>
      </w:ins>
      <w:ins w:id="264" w:author="季 晨瑞" w:date="2018-10-01T14:50:00Z">
        <w:r w:rsidRPr="000716C7">
          <w:rPr>
            <w:rFonts w:ascii="Times New Roman" w:hAnsi="Times New Roman"/>
            <w:bCs/>
            <w:color w:val="000000"/>
            <w:sz w:val="24"/>
            <w:shd w:val="clear" w:color="auto" w:fill="FFFFFF"/>
            <w:lang w:bidi="ar"/>
          </w:rPr>
          <w:t>. A more recently developed modification method is incorporation of inorganic components into polymers to form</w:t>
        </w:r>
      </w:ins>
      <w:ins w:id="265" w:author="季 晨瑞" w:date="2018-10-01T14:52:00Z">
        <w:r>
          <w:rPr>
            <w:rFonts w:ascii="Times New Roman" w:hAnsi="Times New Roman"/>
            <w:bCs/>
            <w:color w:val="000000"/>
            <w:sz w:val="24"/>
            <w:shd w:val="clear" w:color="auto" w:fill="FFFFFF"/>
            <w:lang w:bidi="ar"/>
          </w:rPr>
          <w:t xml:space="preserve"> orga</w:t>
        </w:r>
      </w:ins>
      <w:ins w:id="266" w:author="季 晨瑞" w:date="2018-10-01T14:53:00Z">
        <w:r>
          <w:rPr>
            <w:rFonts w:ascii="Times New Roman" w:hAnsi="Times New Roman"/>
            <w:bCs/>
            <w:color w:val="000000"/>
            <w:sz w:val="24"/>
            <w:shd w:val="clear" w:color="auto" w:fill="FFFFFF"/>
            <w:lang w:bidi="ar"/>
          </w:rPr>
          <w:t xml:space="preserve">nic-inorganic hybrid </w:t>
        </w:r>
        <w:proofErr w:type="gramStart"/>
        <w:r>
          <w:rPr>
            <w:rFonts w:ascii="Times New Roman" w:hAnsi="Times New Roman"/>
            <w:bCs/>
            <w:color w:val="000000"/>
            <w:sz w:val="24"/>
            <w:shd w:val="clear" w:color="auto" w:fill="FFFFFF"/>
            <w:lang w:bidi="ar"/>
          </w:rPr>
          <w:t>membranes</w:t>
        </w:r>
      </w:ins>
      <w:ins w:id="267" w:author="季 晨瑞" w:date="2018-10-01T15:25:00Z">
        <w:r w:rsidR="00E569B6">
          <w:rPr>
            <w:rFonts w:ascii="Times New Roman" w:hAnsi="Times New Roman"/>
            <w:bCs/>
            <w:color w:val="000000"/>
            <w:sz w:val="24"/>
            <w:shd w:val="clear" w:color="auto" w:fill="FFFFFF"/>
            <w:vertAlign w:val="superscript"/>
            <w:lang w:bidi="ar"/>
          </w:rPr>
          <w:t>[</w:t>
        </w:r>
        <w:proofErr w:type="gramEnd"/>
        <w:r w:rsidR="00E569B6">
          <w:rPr>
            <w:rFonts w:ascii="Times New Roman" w:hAnsi="Times New Roman"/>
            <w:bCs/>
            <w:color w:val="000000"/>
            <w:sz w:val="24"/>
            <w:shd w:val="clear" w:color="auto" w:fill="FFFFFF"/>
            <w:vertAlign w:val="superscript"/>
            <w:lang w:bidi="ar"/>
          </w:rPr>
          <w:t>1</w:t>
        </w:r>
      </w:ins>
      <w:ins w:id="268" w:author="季 晨瑞" w:date="2018-10-01T15:38:00Z">
        <w:r w:rsidR="00D7740A">
          <w:rPr>
            <w:rFonts w:ascii="Times New Roman" w:hAnsi="Times New Roman"/>
            <w:bCs/>
            <w:color w:val="000000"/>
            <w:sz w:val="24"/>
            <w:shd w:val="clear" w:color="auto" w:fill="FFFFFF"/>
            <w:vertAlign w:val="superscript"/>
            <w:lang w:bidi="ar"/>
          </w:rPr>
          <w:t>9</w:t>
        </w:r>
      </w:ins>
      <w:ins w:id="269" w:author="季 晨瑞" w:date="2018-10-01T15:25:00Z">
        <w:r w:rsidR="00E569B6">
          <w:rPr>
            <w:rFonts w:ascii="Times New Roman" w:hAnsi="Times New Roman"/>
            <w:bCs/>
            <w:color w:val="000000"/>
            <w:sz w:val="24"/>
            <w:shd w:val="clear" w:color="auto" w:fill="FFFFFF"/>
            <w:vertAlign w:val="superscript"/>
            <w:lang w:bidi="ar"/>
          </w:rPr>
          <w:t>]</w:t>
        </w:r>
      </w:ins>
      <w:ins w:id="270" w:author="季 晨瑞" w:date="2018-10-01T14:53:00Z">
        <w:r>
          <w:rPr>
            <w:rFonts w:ascii="Times New Roman" w:hAnsi="Times New Roman"/>
            <w:bCs/>
            <w:color w:val="000000"/>
            <w:sz w:val="24"/>
            <w:shd w:val="clear" w:color="auto" w:fill="FFFFFF"/>
            <w:lang w:bidi="ar"/>
          </w:rPr>
          <w:t>.</w:t>
        </w:r>
      </w:ins>
    </w:p>
    <w:p w:rsidR="000E568E" w:rsidRDefault="00D62F1F">
      <w:pPr>
        <w:spacing w:line="480" w:lineRule="auto"/>
        <w:ind w:firstLineChars="200" w:firstLine="480"/>
        <w:rPr>
          <w:ins w:id="271" w:author="季 晨瑞" w:date="2018-09-19T14:01:00Z"/>
          <w:rFonts w:ascii="Times New Roman" w:hAnsi="Times New Roman"/>
          <w:bCs/>
          <w:color w:val="000000"/>
          <w:sz w:val="24"/>
          <w:shd w:val="clear" w:color="auto" w:fill="FFFFFF"/>
          <w:lang w:bidi="ar"/>
        </w:rPr>
      </w:pPr>
      <w:ins w:id="272" w:author="季 晨瑞" w:date="2018-09-23T12:32:00Z">
        <w:r>
          <w:rPr>
            <w:rFonts w:ascii="Times New Roman" w:hAnsi="Times New Roman" w:hint="eastAsia"/>
            <w:bCs/>
            <w:color w:val="000000"/>
            <w:sz w:val="24"/>
            <w:shd w:val="clear" w:color="auto" w:fill="FFFFFF"/>
            <w:lang w:bidi="ar"/>
          </w:rPr>
          <w:t>M</w:t>
        </w:r>
        <w:r>
          <w:rPr>
            <w:rFonts w:ascii="Times New Roman" w:hAnsi="Times New Roman"/>
            <w:bCs/>
            <w:color w:val="000000"/>
            <w:sz w:val="24"/>
            <w:shd w:val="clear" w:color="auto" w:fill="FFFFFF"/>
            <w:lang w:bidi="ar"/>
          </w:rPr>
          <w:t>esoporous</w:t>
        </w:r>
      </w:ins>
      <w:ins w:id="273" w:author="季 晨瑞" w:date="2018-09-23T12:33:00Z">
        <w:r>
          <w:rPr>
            <w:rFonts w:ascii="Times New Roman" w:hAnsi="Times New Roman"/>
            <w:bCs/>
            <w:color w:val="000000"/>
            <w:sz w:val="24"/>
            <w:shd w:val="clear" w:color="auto" w:fill="FFFFFF"/>
            <w:lang w:bidi="ar"/>
          </w:rPr>
          <w:t xml:space="preserve"> silica materials with high specific surface area, tunable pore size, and</w:t>
        </w:r>
      </w:ins>
      <w:ins w:id="274" w:author="季 晨瑞" w:date="2018-09-23T12:34:00Z">
        <w:r>
          <w:rPr>
            <w:rFonts w:ascii="Times New Roman" w:hAnsi="Times New Roman"/>
            <w:bCs/>
            <w:color w:val="000000"/>
            <w:sz w:val="24"/>
            <w:shd w:val="clear" w:color="auto" w:fill="FFFFFF"/>
            <w:lang w:bidi="ar"/>
          </w:rPr>
          <w:t xml:space="preserve"> rich morphology have received considerable attention as potential electrolyte membrane </w:t>
        </w:r>
        <w:proofErr w:type="gramStart"/>
        <w:r>
          <w:rPr>
            <w:rFonts w:ascii="Times New Roman" w:hAnsi="Times New Roman"/>
            <w:bCs/>
            <w:color w:val="000000"/>
            <w:sz w:val="24"/>
            <w:shd w:val="clear" w:color="auto" w:fill="FFFFFF"/>
            <w:lang w:bidi="ar"/>
          </w:rPr>
          <w:t>materials</w:t>
        </w:r>
      </w:ins>
      <w:ins w:id="275" w:author="季 晨瑞" w:date="2018-09-23T12:35:00Z">
        <w:r>
          <w:rPr>
            <w:rFonts w:ascii="Times New Roman" w:hAnsi="Times New Roman"/>
            <w:bCs/>
            <w:color w:val="000000"/>
            <w:sz w:val="24"/>
            <w:shd w:val="clear" w:color="auto" w:fill="FFFFFF"/>
            <w:vertAlign w:val="superscript"/>
            <w:lang w:bidi="ar"/>
          </w:rPr>
          <w:t>[</w:t>
        </w:r>
        <w:proofErr w:type="gramEnd"/>
        <w:r>
          <w:rPr>
            <w:rFonts w:ascii="Times New Roman" w:hAnsi="Times New Roman"/>
            <w:bCs/>
            <w:color w:val="000000"/>
            <w:sz w:val="24"/>
            <w:shd w:val="clear" w:color="auto" w:fill="FFFFFF"/>
            <w:vertAlign w:val="superscript"/>
            <w:lang w:bidi="ar"/>
          </w:rPr>
          <w:t>20]</w:t>
        </w:r>
        <w:r>
          <w:rPr>
            <w:rFonts w:ascii="Times New Roman" w:hAnsi="Times New Roman"/>
            <w:bCs/>
            <w:color w:val="000000"/>
            <w:sz w:val="24"/>
            <w:shd w:val="clear" w:color="auto" w:fill="FFFFFF"/>
            <w:lang w:bidi="ar"/>
          </w:rPr>
          <w:t>.</w:t>
        </w:r>
      </w:ins>
      <w:ins w:id="276" w:author="季 晨瑞" w:date="2018-09-19T13:42:00Z">
        <w:r w:rsidR="00DD7103">
          <w:rPr>
            <w:rFonts w:ascii="Times New Roman" w:hAnsi="Times New Roman"/>
            <w:bCs/>
            <w:color w:val="000000"/>
            <w:sz w:val="24"/>
            <w:shd w:val="clear" w:color="auto" w:fill="FFFFFF"/>
            <w:lang w:bidi="ar"/>
          </w:rPr>
          <w:t xml:space="preserve"> </w:t>
        </w:r>
      </w:ins>
      <w:ins w:id="277" w:author="季 晨瑞" w:date="2018-10-01T15:02:00Z">
        <w:r w:rsidR="00535400" w:rsidRPr="00535400">
          <w:rPr>
            <w:rFonts w:ascii="Times New Roman" w:hAnsi="Times New Roman"/>
            <w:bCs/>
            <w:color w:val="000000"/>
            <w:sz w:val="24"/>
            <w:shd w:val="clear" w:color="auto" w:fill="FFFFFF"/>
            <w:lang w:bidi="ar"/>
          </w:rPr>
          <w:t xml:space="preserve">However, because of their inherent insolubility and infusibility, </w:t>
        </w:r>
        <w:r w:rsidR="00535400" w:rsidRPr="00535400">
          <w:rPr>
            <w:rFonts w:ascii="Times New Roman" w:hAnsi="Times New Roman"/>
            <w:bCs/>
            <w:color w:val="000000"/>
            <w:sz w:val="24"/>
            <w:shd w:val="clear" w:color="auto" w:fill="FFFFFF"/>
            <w:lang w:bidi="ar"/>
          </w:rPr>
          <w:lastRenderedPageBreak/>
          <w:t>silica materials are difficult to</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process. Additionally, poor distributions of amorphous silica</w:t>
        </w:r>
      </w:ins>
      <w:ins w:id="278" w:author="季 晨瑞" w:date="2018-10-01T15:03:00Z">
        <w:r w:rsidR="00535400" w:rsidRPr="00535400">
          <w:t xml:space="preserve"> </w:t>
        </w:r>
        <w:r w:rsidR="00535400" w:rsidRPr="00535400">
          <w:rPr>
            <w:rFonts w:ascii="Times New Roman" w:hAnsi="Times New Roman"/>
            <w:bCs/>
            <w:color w:val="000000"/>
            <w:sz w:val="24"/>
            <w:shd w:val="clear" w:color="auto" w:fill="FFFFFF"/>
            <w:lang w:bidi="ar"/>
          </w:rPr>
          <w:t xml:space="preserve">nanoparticles and weak interfacial contacts between amorphous silica nanoparticles and the polymer matrix can result in defects and reduce membrane </w:t>
        </w:r>
        <w:proofErr w:type="gramStart"/>
        <w:r w:rsidR="00535400" w:rsidRPr="00535400">
          <w:rPr>
            <w:rFonts w:ascii="Times New Roman" w:hAnsi="Times New Roman"/>
            <w:bCs/>
            <w:color w:val="000000"/>
            <w:sz w:val="24"/>
            <w:shd w:val="clear" w:color="auto" w:fill="FFFFFF"/>
            <w:lang w:bidi="ar"/>
          </w:rPr>
          <w:t>performance</w:t>
        </w:r>
      </w:ins>
      <w:ins w:id="279" w:author="季 晨瑞" w:date="2018-10-01T15:41:00Z">
        <w:r w:rsidR="00D7740A">
          <w:rPr>
            <w:rFonts w:ascii="Times New Roman" w:hAnsi="Times New Roman"/>
            <w:bCs/>
            <w:color w:val="000000"/>
            <w:sz w:val="24"/>
            <w:shd w:val="clear" w:color="auto" w:fill="FFFFFF"/>
            <w:vertAlign w:val="superscript"/>
            <w:lang w:bidi="ar"/>
          </w:rPr>
          <w:t>[</w:t>
        </w:r>
        <w:proofErr w:type="gramEnd"/>
        <w:r w:rsidR="00D7740A">
          <w:rPr>
            <w:rFonts w:ascii="Times New Roman" w:hAnsi="Times New Roman"/>
            <w:bCs/>
            <w:color w:val="000000"/>
            <w:sz w:val="24"/>
            <w:shd w:val="clear" w:color="auto" w:fill="FFFFFF"/>
            <w:vertAlign w:val="superscript"/>
            <w:lang w:bidi="ar"/>
          </w:rPr>
          <w:t>21]</w:t>
        </w:r>
      </w:ins>
      <w:ins w:id="280" w:author="季 晨瑞" w:date="2018-10-01T15:03:00Z">
        <w:r w:rsidR="00535400" w:rsidRPr="00535400">
          <w:rPr>
            <w:rFonts w:ascii="Times New Roman" w:hAnsi="Times New Roman"/>
            <w:bCs/>
            <w:color w:val="000000"/>
            <w:sz w:val="24"/>
            <w:shd w:val="clear" w:color="auto" w:fill="FFFFFF"/>
            <w:lang w:bidi="ar"/>
          </w:rPr>
          <w:t>. Consequently, improving the compatibility between the silica nanoparticles and the polymer matrix is critical to increase the comprehensive performance</w:t>
        </w:r>
        <w:r w:rsidR="00535400">
          <w:rPr>
            <w:rFonts w:ascii="Times New Roman" w:hAnsi="Times New Roman" w:hint="eastAsia"/>
            <w:bCs/>
            <w:color w:val="000000"/>
            <w:sz w:val="24"/>
            <w:shd w:val="clear" w:color="auto" w:fill="FFFFFF"/>
            <w:lang w:bidi="ar"/>
          </w:rPr>
          <w:t xml:space="preserve"> </w:t>
        </w:r>
        <w:r w:rsidR="00535400" w:rsidRPr="00535400">
          <w:rPr>
            <w:rFonts w:ascii="Times New Roman" w:hAnsi="Times New Roman"/>
            <w:bCs/>
            <w:color w:val="000000"/>
            <w:sz w:val="24"/>
            <w:shd w:val="clear" w:color="auto" w:fill="FFFFFF"/>
            <w:lang w:bidi="ar"/>
          </w:rPr>
          <w:t xml:space="preserve">and durability of the polymer electrolyte </w:t>
        </w:r>
        <w:proofErr w:type="gramStart"/>
        <w:r w:rsidR="00535400" w:rsidRPr="00535400">
          <w:rPr>
            <w:rFonts w:ascii="Times New Roman" w:hAnsi="Times New Roman"/>
            <w:bCs/>
            <w:color w:val="000000"/>
            <w:sz w:val="24"/>
            <w:shd w:val="clear" w:color="auto" w:fill="FFFFFF"/>
            <w:lang w:bidi="ar"/>
          </w:rPr>
          <w:t>membranes</w:t>
        </w:r>
      </w:ins>
      <w:ins w:id="281" w:author="季 晨瑞" w:date="2018-10-01T15:42:00Z">
        <w:r w:rsidR="00D7740A">
          <w:rPr>
            <w:rFonts w:ascii="Times New Roman" w:hAnsi="Times New Roman"/>
            <w:bCs/>
            <w:color w:val="000000"/>
            <w:sz w:val="24"/>
            <w:shd w:val="clear" w:color="auto" w:fill="FFFFFF"/>
            <w:vertAlign w:val="superscript"/>
            <w:lang w:bidi="ar"/>
          </w:rPr>
          <w:t>[</w:t>
        </w:r>
      </w:ins>
      <w:proofErr w:type="gramEnd"/>
      <w:ins w:id="282" w:author="季 晨瑞" w:date="2018-10-01T15:47:00Z">
        <w:r w:rsidR="00BC2520">
          <w:rPr>
            <w:rFonts w:ascii="Times New Roman" w:hAnsi="Times New Roman"/>
            <w:bCs/>
            <w:color w:val="000000"/>
            <w:sz w:val="24"/>
            <w:shd w:val="clear" w:color="auto" w:fill="FFFFFF"/>
            <w:vertAlign w:val="superscript"/>
            <w:lang w:bidi="ar"/>
          </w:rPr>
          <w:t>22</w:t>
        </w:r>
      </w:ins>
      <w:ins w:id="283" w:author="季 晨瑞" w:date="2018-10-01T15:42:00Z">
        <w:r w:rsidR="00D7740A">
          <w:rPr>
            <w:rFonts w:ascii="Times New Roman" w:hAnsi="Times New Roman"/>
            <w:bCs/>
            <w:color w:val="000000"/>
            <w:sz w:val="24"/>
            <w:shd w:val="clear" w:color="auto" w:fill="FFFFFF"/>
            <w:vertAlign w:val="superscript"/>
            <w:lang w:bidi="ar"/>
          </w:rPr>
          <w:t>]</w:t>
        </w:r>
      </w:ins>
      <w:ins w:id="284" w:author="季 晨瑞" w:date="2018-10-01T15:03:00Z">
        <w:r w:rsidR="00535400" w:rsidRPr="00535400">
          <w:rPr>
            <w:rFonts w:ascii="Times New Roman" w:hAnsi="Times New Roman"/>
            <w:bCs/>
            <w:color w:val="000000"/>
            <w:sz w:val="24"/>
            <w:shd w:val="clear" w:color="auto" w:fill="FFFFFF"/>
            <w:lang w:bidi="ar"/>
          </w:rPr>
          <w:t>.</w:t>
        </w:r>
      </w:ins>
      <w:ins w:id="285" w:author="季 晨瑞" w:date="2018-10-01T15:01:00Z">
        <w:r w:rsidR="00535400">
          <w:rPr>
            <w:rFonts w:ascii="Times New Roman" w:hAnsi="Times New Roman"/>
            <w:bCs/>
            <w:color w:val="000000"/>
            <w:sz w:val="24"/>
            <w:shd w:val="clear" w:color="auto" w:fill="FFFFFF"/>
            <w:lang w:bidi="ar"/>
          </w:rPr>
          <w:t xml:space="preserve"> </w:t>
        </w:r>
      </w:ins>
    </w:p>
    <w:p w:rsidR="009918ED" w:rsidRDefault="009918ED" w:rsidP="00795BBF">
      <w:pPr>
        <w:spacing w:line="480" w:lineRule="auto"/>
        <w:ind w:firstLineChars="200" w:firstLine="480"/>
        <w:rPr>
          <w:ins w:id="286" w:author="季 晨瑞" w:date="2018-09-19T14:35:00Z"/>
          <w:rFonts w:ascii="Times New Roman" w:hAnsi="Times New Roman"/>
          <w:bCs/>
          <w:color w:val="000000"/>
          <w:sz w:val="24"/>
          <w:shd w:val="clear" w:color="auto" w:fill="FFFFFF"/>
          <w:lang w:bidi="ar"/>
        </w:rPr>
      </w:pPr>
      <w:ins w:id="287" w:author="季 晨瑞" w:date="2018-09-19T14:01:00Z">
        <w:r>
          <w:rPr>
            <w:rFonts w:ascii="Times New Roman" w:hAnsi="Times New Roman" w:hint="eastAsia"/>
            <w:bCs/>
            <w:color w:val="000000"/>
            <w:sz w:val="24"/>
            <w:shd w:val="clear" w:color="auto" w:fill="FFFFFF"/>
            <w:lang w:bidi="ar"/>
          </w:rPr>
          <w:t>B</w:t>
        </w:r>
        <w:r>
          <w:rPr>
            <w:rFonts w:ascii="Times New Roman" w:hAnsi="Times New Roman"/>
            <w:bCs/>
            <w:color w:val="000000"/>
            <w:sz w:val="24"/>
            <w:shd w:val="clear" w:color="auto" w:fill="FFFFFF"/>
            <w:lang w:bidi="ar"/>
          </w:rPr>
          <w:t>a</w:t>
        </w:r>
      </w:ins>
      <w:ins w:id="288" w:author="季 晨瑞" w:date="2018-09-19T14:02:00Z">
        <w:r>
          <w:rPr>
            <w:rFonts w:ascii="Times New Roman" w:hAnsi="Times New Roman"/>
            <w:bCs/>
            <w:color w:val="000000"/>
            <w:sz w:val="24"/>
            <w:shd w:val="clear" w:color="auto" w:fill="FFFFFF"/>
            <w:lang w:bidi="ar"/>
          </w:rPr>
          <w:t>sed on the above</w:t>
        </w:r>
      </w:ins>
      <w:ins w:id="289" w:author="季 晨瑞" w:date="2018-09-19T14:19:00Z">
        <w:r w:rsidR="00ED574B">
          <w:rPr>
            <w:rFonts w:ascii="Times New Roman" w:hAnsi="Times New Roman"/>
            <w:bCs/>
            <w:color w:val="000000"/>
            <w:sz w:val="24"/>
            <w:shd w:val="clear" w:color="auto" w:fill="FFFFFF"/>
            <w:lang w:bidi="ar"/>
          </w:rPr>
          <w:t>.</w:t>
        </w:r>
      </w:ins>
      <w:ins w:id="290" w:author="季 晨瑞" w:date="2018-09-19T14:02:00Z">
        <w:r>
          <w:rPr>
            <w:rFonts w:ascii="Times New Roman" w:hAnsi="Times New Roman"/>
            <w:bCs/>
            <w:color w:val="000000"/>
            <w:sz w:val="24"/>
            <w:shd w:val="clear" w:color="auto" w:fill="FFFFFF"/>
            <w:lang w:bidi="ar"/>
          </w:rPr>
          <w:t xml:space="preserve"> </w:t>
        </w:r>
      </w:ins>
      <w:ins w:id="291" w:author="季 晨瑞" w:date="2018-09-19T14:18:00Z">
        <w:r w:rsidR="00ED574B">
          <w:rPr>
            <w:rFonts w:ascii="Times New Roman" w:hAnsi="Times New Roman"/>
            <w:bCs/>
            <w:color w:val="000000"/>
            <w:sz w:val="24"/>
            <w:shd w:val="clear" w:color="auto" w:fill="FFFFFF"/>
            <w:lang w:bidi="ar"/>
          </w:rPr>
          <w:t>In this st</w:t>
        </w:r>
      </w:ins>
      <w:ins w:id="292" w:author="季 晨瑞" w:date="2018-09-19T14:19:00Z">
        <w:r w:rsidR="00ED574B">
          <w:rPr>
            <w:rFonts w:ascii="Times New Roman" w:hAnsi="Times New Roman"/>
            <w:bCs/>
            <w:color w:val="000000"/>
            <w:sz w:val="24"/>
            <w:shd w:val="clear" w:color="auto" w:fill="FFFFFF"/>
            <w:lang w:bidi="ar"/>
          </w:rPr>
          <w:t xml:space="preserve">udy, </w:t>
        </w:r>
      </w:ins>
      <w:ins w:id="293" w:author="季 晨瑞" w:date="2018-09-19T14:03:00Z">
        <w:r>
          <w:rPr>
            <w:rFonts w:ascii="Times New Roman" w:hAnsi="Times New Roman"/>
            <w:bCs/>
            <w:color w:val="000000"/>
            <w:sz w:val="24"/>
            <w:shd w:val="clear" w:color="auto" w:fill="FFFFFF"/>
            <w:lang w:bidi="ar"/>
          </w:rPr>
          <w:t xml:space="preserve">a novel silane coupling agent </w:t>
        </w:r>
      </w:ins>
      <w:ins w:id="294" w:author="季 晨瑞" w:date="2018-10-07T12:38:00Z">
        <w:r w:rsidR="00582424">
          <w:rPr>
            <w:rFonts w:ascii="Times New Roman" w:hAnsi="Times New Roman" w:hint="eastAsia"/>
            <w:bCs/>
            <w:color w:val="000000"/>
            <w:sz w:val="24"/>
            <w:shd w:val="clear" w:color="auto" w:fill="FFFFFF"/>
            <w:lang w:bidi="ar"/>
          </w:rPr>
          <w:t>wi</w:t>
        </w:r>
        <w:r w:rsidR="00582424">
          <w:rPr>
            <w:rFonts w:ascii="Times New Roman" w:hAnsi="Times New Roman"/>
            <w:bCs/>
            <w:color w:val="000000"/>
            <w:sz w:val="24"/>
            <w:shd w:val="clear" w:color="auto" w:fill="FFFFFF"/>
            <w:lang w:bidi="ar"/>
          </w:rPr>
          <w:t>th</w:t>
        </w:r>
      </w:ins>
      <w:ins w:id="295" w:author="季 晨瑞" w:date="2018-10-07T12:39:00Z">
        <w:r w:rsidR="00582424">
          <w:rPr>
            <w:rFonts w:ascii="Times New Roman" w:hAnsi="Times New Roman"/>
            <w:bCs/>
            <w:color w:val="000000"/>
            <w:sz w:val="24"/>
            <w:shd w:val="clear" w:color="auto" w:fill="FFFFFF"/>
            <w:lang w:bidi="ar"/>
          </w:rPr>
          <w:t xml:space="preserve"> pendent amine groups</w:t>
        </w:r>
      </w:ins>
      <w:ins w:id="296" w:author="季 晨瑞" w:date="2018-09-19T14:05:00Z">
        <w:r>
          <w:rPr>
            <w:rFonts w:ascii="Times New Roman" w:hAnsi="Times New Roman"/>
            <w:bCs/>
            <w:color w:val="000000"/>
            <w:sz w:val="24"/>
            <w:shd w:val="clear" w:color="auto" w:fill="FFFFFF"/>
            <w:lang w:bidi="ar"/>
          </w:rPr>
          <w:t xml:space="preserve"> </w:t>
        </w:r>
      </w:ins>
      <w:ins w:id="297" w:author="季 晨瑞" w:date="2018-09-19T14:03:00Z">
        <w:r>
          <w:rPr>
            <w:rFonts w:ascii="Times New Roman" w:hAnsi="Times New Roman"/>
            <w:bCs/>
            <w:color w:val="000000"/>
            <w:sz w:val="24"/>
            <w:shd w:val="clear" w:color="auto" w:fill="FFFFFF"/>
            <w:lang w:bidi="ar"/>
          </w:rPr>
          <w:t xml:space="preserve">was chosen </w:t>
        </w:r>
      </w:ins>
      <w:ins w:id="298" w:author="季 晨瑞" w:date="2018-09-19T14:04:00Z">
        <w:r>
          <w:rPr>
            <w:rFonts w:ascii="Times New Roman" w:hAnsi="Times New Roman"/>
            <w:bCs/>
            <w:color w:val="000000"/>
            <w:sz w:val="24"/>
            <w:shd w:val="clear" w:color="auto" w:fill="FFFFFF"/>
            <w:lang w:bidi="ar"/>
          </w:rPr>
          <w:t>as crosslinker</w:t>
        </w:r>
      </w:ins>
      <w:ins w:id="299" w:author="季 晨瑞" w:date="2018-09-19T14:06:00Z">
        <w:r>
          <w:rPr>
            <w:rFonts w:ascii="Times New Roman" w:hAnsi="Times New Roman"/>
            <w:bCs/>
            <w:color w:val="000000"/>
            <w:sz w:val="24"/>
            <w:shd w:val="clear" w:color="auto" w:fill="FFFFFF"/>
            <w:lang w:bidi="ar"/>
          </w:rPr>
          <w:t xml:space="preserve"> to synthesis crosslinked AEM</w:t>
        </w:r>
      </w:ins>
      <w:ins w:id="300" w:author="季 晨瑞" w:date="2018-09-19T14:07:00Z">
        <w:r>
          <w:rPr>
            <w:rFonts w:ascii="Times New Roman" w:hAnsi="Times New Roman"/>
            <w:bCs/>
            <w:color w:val="000000"/>
            <w:sz w:val="24"/>
            <w:shd w:val="clear" w:color="auto" w:fill="FFFFFF"/>
            <w:lang w:bidi="ar"/>
          </w:rPr>
          <w:t>. The ammonium on the silane coupling a</w:t>
        </w:r>
      </w:ins>
      <w:ins w:id="301" w:author="季 晨瑞" w:date="2018-09-19T14:08:00Z">
        <w:r>
          <w:rPr>
            <w:rFonts w:ascii="Times New Roman" w:hAnsi="Times New Roman"/>
            <w:bCs/>
            <w:color w:val="000000"/>
            <w:sz w:val="24"/>
            <w:shd w:val="clear" w:color="auto" w:fill="FFFFFF"/>
            <w:lang w:bidi="ar"/>
          </w:rPr>
          <w:t>gent improve membrane’s hydrophili</w:t>
        </w:r>
      </w:ins>
      <w:ins w:id="302" w:author="季 晨瑞" w:date="2018-09-19T14:09:00Z">
        <w:r>
          <w:rPr>
            <w:rFonts w:ascii="Times New Roman" w:hAnsi="Times New Roman"/>
            <w:bCs/>
            <w:color w:val="000000"/>
            <w:sz w:val="24"/>
            <w:shd w:val="clear" w:color="auto" w:fill="FFFFFF"/>
            <w:lang w:bidi="ar"/>
          </w:rPr>
          <w:t>a</w:t>
        </w:r>
      </w:ins>
      <w:ins w:id="303" w:author="季 晨瑞" w:date="2018-09-19T14:10:00Z">
        <w:r w:rsidR="00ED574B">
          <w:rPr>
            <w:rFonts w:ascii="Times New Roman" w:hAnsi="Times New Roman"/>
            <w:bCs/>
            <w:color w:val="000000"/>
            <w:sz w:val="24"/>
            <w:shd w:val="clear" w:color="auto" w:fill="FFFFFF"/>
            <w:lang w:bidi="ar"/>
          </w:rPr>
          <w:t xml:space="preserve"> and provide activity groups to tr</w:t>
        </w:r>
      </w:ins>
      <w:ins w:id="304" w:author="季 晨瑞" w:date="2018-09-19T14:11:00Z">
        <w:r w:rsidR="00ED574B">
          <w:rPr>
            <w:rFonts w:ascii="Times New Roman" w:hAnsi="Times New Roman"/>
            <w:bCs/>
            <w:color w:val="000000"/>
            <w:sz w:val="24"/>
            <w:shd w:val="clear" w:color="auto" w:fill="FFFFFF"/>
            <w:lang w:bidi="ar"/>
          </w:rPr>
          <w:t>ansport OH</w:t>
        </w:r>
        <w:r w:rsidR="00ED574B">
          <w:rPr>
            <w:rFonts w:ascii="Times New Roman" w:hAnsi="Times New Roman"/>
            <w:bCs/>
            <w:color w:val="000000"/>
            <w:sz w:val="24"/>
            <w:shd w:val="clear" w:color="auto" w:fill="FFFFFF"/>
            <w:vertAlign w:val="superscript"/>
            <w:lang w:bidi="ar"/>
          </w:rPr>
          <w:t>-</w:t>
        </w:r>
      </w:ins>
      <w:ins w:id="305" w:author="季 晨瑞" w:date="2018-09-19T14:22:00Z">
        <w:r w:rsidR="0029785E">
          <w:rPr>
            <w:rFonts w:ascii="Times New Roman" w:hAnsi="Times New Roman"/>
            <w:bCs/>
            <w:color w:val="000000"/>
            <w:sz w:val="24"/>
            <w:shd w:val="clear" w:color="auto" w:fill="FFFFFF"/>
            <w:lang w:bidi="ar"/>
          </w:rPr>
          <w:t xml:space="preserve"> which significantly improve elect</w:t>
        </w:r>
      </w:ins>
      <w:ins w:id="306" w:author="季 晨瑞" w:date="2018-09-19T14:23:00Z">
        <w:r w:rsidR="0029785E">
          <w:rPr>
            <w:rFonts w:ascii="Times New Roman" w:hAnsi="Times New Roman"/>
            <w:bCs/>
            <w:color w:val="000000"/>
            <w:sz w:val="24"/>
            <w:shd w:val="clear" w:color="auto" w:fill="FFFFFF"/>
            <w:lang w:bidi="ar"/>
          </w:rPr>
          <w:t>r</w:t>
        </w:r>
      </w:ins>
      <w:ins w:id="307" w:author="季 晨瑞" w:date="2018-09-19T14:22:00Z">
        <w:r w:rsidR="0029785E">
          <w:rPr>
            <w:rFonts w:ascii="Times New Roman" w:hAnsi="Times New Roman"/>
            <w:bCs/>
            <w:color w:val="000000"/>
            <w:sz w:val="24"/>
            <w:shd w:val="clear" w:color="auto" w:fill="FFFFFF"/>
            <w:lang w:bidi="ar"/>
          </w:rPr>
          <w:t>ical</w:t>
        </w:r>
      </w:ins>
      <w:ins w:id="308" w:author="季 晨瑞" w:date="2018-09-19T14:23:00Z">
        <w:r w:rsidR="0029785E">
          <w:rPr>
            <w:rFonts w:ascii="Times New Roman" w:hAnsi="Times New Roman"/>
            <w:bCs/>
            <w:color w:val="000000"/>
            <w:sz w:val="24"/>
            <w:shd w:val="clear" w:color="auto" w:fill="FFFFFF"/>
            <w:lang w:bidi="ar"/>
          </w:rPr>
          <w:t xml:space="preserve"> property of membrane. Meanwhile, the inorganic part of crosslinker</w:t>
        </w:r>
      </w:ins>
      <w:ins w:id="309" w:author="季 晨瑞" w:date="2018-09-19T14:24:00Z">
        <w:r w:rsidR="0029785E">
          <w:rPr>
            <w:rFonts w:ascii="Times New Roman" w:hAnsi="Times New Roman"/>
            <w:bCs/>
            <w:color w:val="000000"/>
            <w:sz w:val="24"/>
            <w:shd w:val="clear" w:color="auto" w:fill="FFFFFF"/>
            <w:lang w:bidi="ar"/>
          </w:rPr>
          <w:t xml:space="preserve"> </w:t>
        </w:r>
      </w:ins>
      <w:ins w:id="310" w:author="季 晨瑞" w:date="2018-09-19T14:26:00Z">
        <w:r w:rsidR="0029785E">
          <w:rPr>
            <w:rFonts w:ascii="Times New Roman" w:hAnsi="Times New Roman"/>
            <w:bCs/>
            <w:color w:val="000000"/>
            <w:sz w:val="24"/>
            <w:shd w:val="clear" w:color="auto" w:fill="FFFFFF"/>
            <w:lang w:bidi="ar"/>
          </w:rPr>
          <w:t>strengthen A</w:t>
        </w:r>
      </w:ins>
      <w:ins w:id="311" w:author="季 晨瑞" w:date="2018-09-19T14:27:00Z">
        <w:r w:rsidR="0029785E">
          <w:rPr>
            <w:rFonts w:ascii="Times New Roman" w:hAnsi="Times New Roman"/>
            <w:bCs/>
            <w:color w:val="000000"/>
            <w:sz w:val="24"/>
            <w:shd w:val="clear" w:color="auto" w:fill="FFFFFF"/>
            <w:lang w:bidi="ar"/>
          </w:rPr>
          <w:t>E</w:t>
        </w:r>
      </w:ins>
      <w:ins w:id="312" w:author="季 晨瑞" w:date="2018-09-19T14:26:00Z">
        <w:r w:rsidR="0029785E">
          <w:rPr>
            <w:rFonts w:ascii="Times New Roman" w:hAnsi="Times New Roman"/>
            <w:bCs/>
            <w:color w:val="000000"/>
            <w:sz w:val="24"/>
            <w:shd w:val="clear" w:color="auto" w:fill="FFFFFF"/>
            <w:lang w:bidi="ar"/>
          </w:rPr>
          <w:t>M’s</w:t>
        </w:r>
      </w:ins>
      <w:ins w:id="313" w:author="季 晨瑞" w:date="2018-09-19T14:22:00Z">
        <w:r w:rsidR="0029785E">
          <w:rPr>
            <w:rFonts w:ascii="Times New Roman" w:hAnsi="Times New Roman"/>
            <w:bCs/>
            <w:color w:val="000000"/>
            <w:sz w:val="24"/>
            <w:shd w:val="clear" w:color="auto" w:fill="FFFFFF"/>
            <w:lang w:bidi="ar"/>
          </w:rPr>
          <w:t xml:space="preserve"> </w:t>
        </w:r>
      </w:ins>
      <w:ins w:id="314" w:author="季 晨瑞" w:date="2018-09-19T14:27:00Z">
        <w:r w:rsidR="0029785E">
          <w:rPr>
            <w:rFonts w:ascii="Times New Roman" w:hAnsi="Times New Roman"/>
            <w:bCs/>
            <w:color w:val="000000"/>
            <w:sz w:val="24"/>
            <w:shd w:val="clear" w:color="auto" w:fill="FFFFFF"/>
            <w:lang w:bidi="ar"/>
          </w:rPr>
          <w:t xml:space="preserve">mechanical </w:t>
        </w:r>
        <w:proofErr w:type="gramStart"/>
        <w:r w:rsidR="0029785E">
          <w:rPr>
            <w:rFonts w:ascii="Times New Roman" w:hAnsi="Times New Roman"/>
            <w:bCs/>
            <w:color w:val="000000"/>
            <w:sz w:val="24"/>
            <w:shd w:val="clear" w:color="auto" w:fill="FFFFFF"/>
            <w:lang w:bidi="ar"/>
          </w:rPr>
          <w:t>performance</w:t>
        </w:r>
      </w:ins>
      <w:ins w:id="315" w:author="季 晨瑞" w:date="2018-09-23T12:44:00Z">
        <w:r w:rsidR="00B00EAB">
          <w:rPr>
            <w:rFonts w:ascii="Times New Roman" w:hAnsi="Times New Roman"/>
            <w:bCs/>
            <w:color w:val="000000"/>
            <w:sz w:val="24"/>
            <w:shd w:val="clear" w:color="auto" w:fill="FFFFFF"/>
            <w:vertAlign w:val="superscript"/>
            <w:lang w:bidi="ar"/>
          </w:rPr>
          <w:t>[</w:t>
        </w:r>
        <w:proofErr w:type="gramEnd"/>
        <w:r w:rsidR="00B00EAB">
          <w:rPr>
            <w:rFonts w:ascii="Times New Roman" w:hAnsi="Times New Roman"/>
            <w:bCs/>
            <w:color w:val="000000"/>
            <w:sz w:val="24"/>
            <w:shd w:val="clear" w:color="auto" w:fill="FFFFFF"/>
            <w:vertAlign w:val="superscript"/>
            <w:lang w:bidi="ar"/>
          </w:rPr>
          <w:t>23, 24]</w:t>
        </w:r>
      </w:ins>
      <w:ins w:id="316" w:author="季 晨瑞" w:date="2018-09-19T14:28:00Z">
        <w:r w:rsidR="0029785E">
          <w:rPr>
            <w:rFonts w:ascii="Times New Roman" w:hAnsi="Times New Roman"/>
            <w:bCs/>
            <w:color w:val="000000"/>
            <w:sz w:val="24"/>
            <w:shd w:val="clear" w:color="auto" w:fill="FFFFFF"/>
            <w:lang w:bidi="ar"/>
          </w:rPr>
          <w:t xml:space="preserve"> and chemical stability.</w:t>
        </w:r>
      </w:ins>
      <w:ins w:id="317" w:author="季 晨瑞" w:date="2018-09-19T14:22:00Z">
        <w:r w:rsidR="0029785E">
          <w:rPr>
            <w:rFonts w:ascii="Times New Roman" w:hAnsi="Times New Roman"/>
            <w:bCs/>
            <w:color w:val="000000"/>
            <w:sz w:val="24"/>
            <w:shd w:val="clear" w:color="auto" w:fill="FFFFFF"/>
            <w:lang w:bidi="ar"/>
          </w:rPr>
          <w:t xml:space="preserve"> </w:t>
        </w:r>
      </w:ins>
    </w:p>
    <w:p w:rsidR="003E65C0" w:rsidRPr="00ED574B" w:rsidRDefault="003E65C0">
      <w:pPr>
        <w:spacing w:line="480" w:lineRule="auto"/>
        <w:ind w:firstLineChars="200" w:firstLine="480"/>
        <w:rPr>
          <w:rFonts w:ascii="Times New Roman" w:hAnsi="Times New Roman"/>
          <w:b/>
          <w:bCs/>
          <w:color w:val="000000"/>
          <w:sz w:val="24"/>
          <w:shd w:val="clear" w:color="auto" w:fill="FFFFFF"/>
          <w:lang w:bidi="ar"/>
          <w:rPrChange w:id="318" w:author="季 晨瑞" w:date="2018-09-19T14:11:00Z">
            <w:rPr>
              <w:rFonts w:ascii="Times New Roman" w:hAnsi="Times New Roman" w:hint="default"/>
              <w:b w:val="0"/>
              <w:bCs/>
              <w:color w:val="000000"/>
              <w:sz w:val="24"/>
              <w:szCs w:val="24"/>
              <w:shd w:val="clear" w:color="auto" w:fill="FFFFFF"/>
              <w:lang w:bidi="ar"/>
            </w:rPr>
          </w:rPrChange>
        </w:rPr>
        <w:pPrChange w:id="319" w:author="季 晨瑞" w:date="2018-09-19T10:01:00Z">
          <w:pPr>
            <w:pStyle w:val="1"/>
            <w:widowControl/>
            <w:pBdr>
              <w:top w:val="none" w:sz="0" w:space="1" w:color="auto"/>
              <w:left w:val="none" w:sz="0" w:space="4" w:color="auto"/>
              <w:bottom w:val="none" w:sz="0" w:space="1" w:color="auto"/>
              <w:right w:val="none" w:sz="0" w:space="4" w:color="auto"/>
            </w:pBdr>
            <w:shd w:val="clear" w:color="auto" w:fill="FFFFFF"/>
            <w:spacing w:before="0" w:beforeAutospacing="0" w:after="0" w:afterAutospacing="0" w:line="480" w:lineRule="auto"/>
            <w:ind w:firstLineChars="200" w:firstLine="482"/>
            <w:jc w:val="both"/>
          </w:pPr>
        </w:pPrChange>
      </w:pPr>
      <w:ins w:id="320" w:author="季 晨瑞" w:date="2018-09-19T14:35:00Z">
        <w:r>
          <w:rPr>
            <w:rFonts w:ascii="Times New Roman" w:hAnsi="Times New Roman"/>
            <w:bCs/>
            <w:color w:val="000000"/>
            <w:sz w:val="24"/>
            <w:shd w:val="clear" w:color="auto" w:fill="FFFFFF"/>
            <w:lang w:bidi="ar"/>
          </w:rPr>
          <w:t xml:space="preserve">Furthermore, we </w:t>
        </w:r>
      </w:ins>
      <w:ins w:id="321" w:author="季 晨瑞" w:date="2018-09-19T14:36:00Z">
        <w:r>
          <w:rPr>
            <w:rFonts w:ascii="Times New Roman" w:hAnsi="Times New Roman"/>
            <w:bCs/>
            <w:color w:val="000000"/>
            <w:sz w:val="24"/>
            <w:shd w:val="clear" w:color="auto" w:fill="FFFFFF"/>
            <w:lang w:bidi="ar"/>
          </w:rPr>
          <w:t xml:space="preserve">discussed the </w:t>
        </w:r>
      </w:ins>
      <w:ins w:id="322" w:author="季 晨瑞" w:date="2018-10-07T12:40:00Z">
        <w:r w:rsidR="00582424">
          <w:rPr>
            <w:rFonts w:ascii="Times New Roman" w:hAnsi="Times New Roman"/>
            <w:bCs/>
            <w:color w:val="000000"/>
            <w:sz w:val="24"/>
            <w:shd w:val="clear" w:color="auto" w:fill="FFFFFF"/>
            <w:lang w:bidi="ar"/>
          </w:rPr>
          <w:t>a</w:t>
        </w:r>
      </w:ins>
      <w:ins w:id="323" w:author="季 晨瑞" w:date="2018-09-19T14:37:00Z">
        <w:r>
          <w:rPr>
            <w:rFonts w:ascii="Times New Roman" w:hAnsi="Times New Roman"/>
            <w:bCs/>
            <w:color w:val="000000"/>
            <w:sz w:val="24"/>
            <w:shd w:val="clear" w:color="auto" w:fill="FFFFFF"/>
            <w:lang w:bidi="ar"/>
          </w:rPr>
          <w:t>ffect</w:t>
        </w:r>
      </w:ins>
      <w:ins w:id="324" w:author="季 晨瑞" w:date="2018-10-07T12:40:00Z">
        <w:r w:rsidR="00582424">
          <w:rPr>
            <w:rFonts w:ascii="Times New Roman" w:hAnsi="Times New Roman"/>
            <w:bCs/>
            <w:color w:val="000000"/>
            <w:sz w:val="24"/>
            <w:shd w:val="clear" w:color="auto" w:fill="FFFFFF"/>
            <w:lang w:bidi="ar"/>
          </w:rPr>
          <w:t>ion</w:t>
        </w:r>
      </w:ins>
      <w:ins w:id="325" w:author="季 晨瑞" w:date="2018-09-19T14:37:00Z">
        <w:r>
          <w:rPr>
            <w:rFonts w:ascii="Times New Roman" w:hAnsi="Times New Roman"/>
            <w:bCs/>
            <w:color w:val="000000"/>
            <w:sz w:val="24"/>
            <w:shd w:val="clear" w:color="auto" w:fill="FFFFFF"/>
            <w:lang w:bidi="ar"/>
          </w:rPr>
          <w:t xml:space="preserve"> of</w:t>
        </w:r>
      </w:ins>
      <w:ins w:id="326" w:author="季 晨瑞" w:date="2018-09-19T14:38:00Z">
        <w:r>
          <w:rPr>
            <w:rFonts w:ascii="Times New Roman" w:hAnsi="Times New Roman"/>
            <w:bCs/>
            <w:color w:val="000000"/>
            <w:sz w:val="24"/>
            <w:shd w:val="clear" w:color="auto" w:fill="FFFFFF"/>
            <w:lang w:bidi="ar"/>
          </w:rPr>
          <w:t xml:space="preserve"> </w:t>
        </w:r>
      </w:ins>
      <w:ins w:id="327" w:author="季 晨瑞" w:date="2018-09-19T14:37:00Z">
        <w:r>
          <w:rPr>
            <w:rFonts w:ascii="Times New Roman" w:hAnsi="Times New Roman"/>
            <w:bCs/>
            <w:color w:val="000000"/>
            <w:sz w:val="24"/>
            <w:shd w:val="clear" w:color="auto" w:fill="FFFFFF"/>
            <w:lang w:bidi="ar"/>
          </w:rPr>
          <w:t>positi</w:t>
        </w:r>
      </w:ins>
      <w:ins w:id="328" w:author="季 晨瑞" w:date="2018-09-19T14:38:00Z">
        <w:r>
          <w:rPr>
            <w:rFonts w:ascii="Times New Roman" w:hAnsi="Times New Roman"/>
            <w:bCs/>
            <w:color w:val="000000"/>
            <w:sz w:val="24"/>
            <w:shd w:val="clear" w:color="auto" w:fill="FFFFFF"/>
            <w:lang w:bidi="ar"/>
          </w:rPr>
          <w:t>on</w:t>
        </w:r>
      </w:ins>
      <w:ins w:id="329" w:author="季 晨瑞" w:date="2018-10-01T15:18:00Z">
        <w:r w:rsidR="000F082A">
          <w:rPr>
            <w:rFonts w:ascii="Times New Roman" w:hAnsi="Times New Roman"/>
            <w:bCs/>
            <w:color w:val="000000"/>
            <w:sz w:val="24"/>
            <w:shd w:val="clear" w:color="auto" w:fill="FFFFFF"/>
            <w:lang w:bidi="ar"/>
          </w:rPr>
          <w:t>s</w:t>
        </w:r>
      </w:ins>
      <w:ins w:id="330" w:author="季 晨瑞" w:date="2018-09-19T14:38:00Z">
        <w:r>
          <w:rPr>
            <w:rFonts w:ascii="Times New Roman" w:hAnsi="Times New Roman"/>
            <w:bCs/>
            <w:color w:val="000000"/>
            <w:sz w:val="24"/>
            <w:shd w:val="clear" w:color="auto" w:fill="FFFFFF"/>
            <w:lang w:bidi="ar"/>
          </w:rPr>
          <w:t xml:space="preserve"> of the ammonium groups </w:t>
        </w:r>
      </w:ins>
      <w:ins w:id="331" w:author="季 晨瑞" w:date="2018-09-21T14:58:00Z">
        <w:r w:rsidR="00717982">
          <w:rPr>
            <w:rFonts w:ascii="Times New Roman" w:hAnsi="Times New Roman"/>
            <w:bCs/>
            <w:color w:val="000000"/>
            <w:sz w:val="24"/>
            <w:shd w:val="clear" w:color="auto" w:fill="FFFFFF"/>
            <w:lang w:bidi="ar"/>
          </w:rPr>
          <w:t>i</w:t>
        </w:r>
      </w:ins>
      <w:ins w:id="332" w:author="季 晨瑞" w:date="2018-09-19T14:38:00Z">
        <w:r>
          <w:rPr>
            <w:rFonts w:ascii="Times New Roman" w:hAnsi="Times New Roman"/>
            <w:bCs/>
            <w:color w:val="000000"/>
            <w:sz w:val="24"/>
            <w:shd w:val="clear" w:color="auto" w:fill="FFFFFF"/>
            <w:lang w:bidi="ar"/>
          </w:rPr>
          <w:t>n</w:t>
        </w:r>
      </w:ins>
      <w:ins w:id="333" w:author="季 晨瑞" w:date="2018-09-19T14:35:00Z">
        <w:r>
          <w:rPr>
            <w:rFonts w:ascii="Times New Roman" w:hAnsi="Times New Roman"/>
            <w:bCs/>
            <w:color w:val="000000"/>
            <w:sz w:val="24"/>
            <w:shd w:val="clear" w:color="auto" w:fill="FFFFFF"/>
            <w:lang w:bidi="ar"/>
          </w:rPr>
          <w:t xml:space="preserve"> </w:t>
        </w:r>
      </w:ins>
      <w:ins w:id="334" w:author="季 晨瑞" w:date="2018-09-19T14:38:00Z">
        <w:r>
          <w:rPr>
            <w:rFonts w:ascii="Times New Roman" w:hAnsi="Times New Roman"/>
            <w:bCs/>
            <w:color w:val="000000"/>
            <w:sz w:val="24"/>
            <w:shd w:val="clear" w:color="auto" w:fill="FFFFFF"/>
            <w:lang w:bidi="ar"/>
          </w:rPr>
          <w:t>crosslink</w:t>
        </w:r>
      </w:ins>
      <w:ins w:id="335" w:author="季 晨瑞" w:date="2018-09-21T14:58:00Z">
        <w:r w:rsidR="00717982">
          <w:rPr>
            <w:rFonts w:ascii="Times New Roman" w:hAnsi="Times New Roman"/>
            <w:bCs/>
            <w:color w:val="000000"/>
            <w:sz w:val="24"/>
            <w:shd w:val="clear" w:color="auto" w:fill="FFFFFF"/>
            <w:lang w:bidi="ar"/>
          </w:rPr>
          <w:t>ed structure on chemical stability</w:t>
        </w:r>
      </w:ins>
      <w:ins w:id="336" w:author="季 晨瑞" w:date="2018-09-19T14:38:00Z">
        <w:r>
          <w:rPr>
            <w:rFonts w:ascii="Times New Roman" w:hAnsi="Times New Roman"/>
            <w:bCs/>
            <w:color w:val="000000"/>
            <w:sz w:val="24"/>
            <w:shd w:val="clear" w:color="auto" w:fill="FFFFFF"/>
            <w:lang w:bidi="ar"/>
          </w:rPr>
          <w:t>.</w:t>
        </w:r>
      </w:ins>
      <w:ins w:id="337" w:author="季 晨瑞" w:date="2018-09-19T14:39:00Z">
        <w:r>
          <w:rPr>
            <w:rFonts w:ascii="Times New Roman" w:hAnsi="Times New Roman"/>
            <w:bCs/>
            <w:color w:val="000000"/>
            <w:sz w:val="24"/>
            <w:shd w:val="clear" w:color="auto" w:fill="FFFFFF"/>
            <w:lang w:bidi="ar"/>
          </w:rPr>
          <w:t xml:space="preserve"> </w:t>
        </w:r>
      </w:ins>
      <w:ins w:id="338" w:author="季 晨瑞" w:date="2018-09-19T14:40:00Z">
        <w:r w:rsidR="00A67E5A">
          <w:rPr>
            <w:rFonts w:ascii="Times New Roman" w:hAnsi="Times New Roman"/>
            <w:bCs/>
            <w:color w:val="000000"/>
            <w:sz w:val="24"/>
            <w:shd w:val="clear" w:color="auto" w:fill="FFFFFF"/>
            <w:lang w:bidi="ar"/>
          </w:rPr>
          <w:t xml:space="preserve">Crosslinkers </w:t>
        </w:r>
      </w:ins>
      <w:ins w:id="339" w:author="季 晨瑞" w:date="2018-09-19T14:41:00Z">
        <w:r w:rsidR="00A67E5A">
          <w:rPr>
            <w:rFonts w:ascii="Times New Roman" w:hAnsi="Times New Roman"/>
            <w:bCs/>
            <w:color w:val="000000"/>
            <w:sz w:val="24"/>
            <w:shd w:val="clear" w:color="auto" w:fill="FFFFFF"/>
            <w:lang w:bidi="ar"/>
          </w:rPr>
          <w:t xml:space="preserve">with similar structure can exhibit different chemical stability only because </w:t>
        </w:r>
      </w:ins>
      <w:ins w:id="340" w:author="季 晨瑞" w:date="2018-10-01T15:18:00Z">
        <w:r w:rsidR="000F082A">
          <w:rPr>
            <w:rFonts w:ascii="Times New Roman" w:hAnsi="Times New Roman"/>
            <w:bCs/>
            <w:color w:val="000000"/>
            <w:sz w:val="24"/>
            <w:shd w:val="clear" w:color="auto" w:fill="FFFFFF"/>
            <w:lang w:bidi="ar"/>
          </w:rPr>
          <w:t xml:space="preserve">of </w:t>
        </w:r>
      </w:ins>
      <w:ins w:id="341" w:author="季 晨瑞" w:date="2018-09-19T14:42:00Z">
        <w:r w:rsidR="00A67E5A">
          <w:rPr>
            <w:rFonts w:ascii="Times New Roman" w:hAnsi="Times New Roman"/>
            <w:bCs/>
            <w:color w:val="000000"/>
            <w:sz w:val="24"/>
            <w:shd w:val="clear" w:color="auto" w:fill="FFFFFF"/>
            <w:lang w:bidi="ar"/>
          </w:rPr>
          <w:t>different position</w:t>
        </w:r>
      </w:ins>
      <w:ins w:id="342" w:author="季 晨瑞" w:date="2018-10-01T15:18:00Z">
        <w:r w:rsidR="000F082A">
          <w:rPr>
            <w:rFonts w:ascii="Times New Roman" w:hAnsi="Times New Roman"/>
            <w:bCs/>
            <w:color w:val="000000"/>
            <w:sz w:val="24"/>
            <w:shd w:val="clear" w:color="auto" w:fill="FFFFFF"/>
            <w:lang w:bidi="ar"/>
          </w:rPr>
          <w:t>s</w:t>
        </w:r>
      </w:ins>
      <w:ins w:id="343" w:author="季 晨瑞" w:date="2018-09-19T14:42:00Z">
        <w:r w:rsidR="00A67E5A">
          <w:rPr>
            <w:rFonts w:ascii="Times New Roman" w:hAnsi="Times New Roman"/>
            <w:bCs/>
            <w:color w:val="000000"/>
            <w:sz w:val="24"/>
            <w:shd w:val="clear" w:color="auto" w:fill="FFFFFF"/>
            <w:lang w:bidi="ar"/>
          </w:rPr>
          <w:t xml:space="preserve"> of ammonium in the crosslinking structure.</w:t>
        </w:r>
      </w:ins>
      <w:ins w:id="344" w:author="季 晨瑞" w:date="2018-09-19T16:23:00Z">
        <w:r w:rsidR="00A10423">
          <w:rPr>
            <w:rFonts w:ascii="Times New Roman" w:hAnsi="Times New Roman"/>
            <w:bCs/>
            <w:color w:val="000000"/>
            <w:sz w:val="24"/>
            <w:shd w:val="clear" w:color="auto" w:fill="FFFFFF"/>
            <w:lang w:bidi="ar"/>
          </w:rPr>
          <w:t xml:space="preserve"> </w:t>
        </w:r>
      </w:ins>
      <w:ins w:id="345" w:author="季 晨瑞" w:date="2018-09-19T16:24:00Z">
        <w:r w:rsidR="00A10423">
          <w:rPr>
            <w:rFonts w:ascii="Times New Roman" w:hAnsi="Times New Roman"/>
            <w:bCs/>
            <w:color w:val="000000"/>
            <w:sz w:val="24"/>
            <w:shd w:val="clear" w:color="auto" w:fill="FFFFFF"/>
            <w:lang w:bidi="ar"/>
          </w:rPr>
          <w:t xml:space="preserve">We used </w:t>
        </w:r>
        <w:r w:rsidR="00A10423">
          <w:rPr>
            <w:rFonts w:ascii="Times New Roman" w:hAnsi="Times New Roman"/>
            <w:color w:val="000000"/>
            <w:sz w:val="24"/>
          </w:rPr>
          <w:t>N,</w:t>
        </w:r>
      </w:ins>
      <w:ins w:id="346" w:author="季 晨瑞" w:date="2018-09-23T12:46:00Z">
        <w:r w:rsidR="00B00EAB">
          <w:rPr>
            <w:rFonts w:ascii="Times New Roman" w:hAnsi="Times New Roman"/>
            <w:color w:val="000000"/>
            <w:sz w:val="24"/>
          </w:rPr>
          <w:t xml:space="preserve"> </w:t>
        </w:r>
      </w:ins>
      <w:ins w:id="347" w:author="季 晨瑞" w:date="2018-09-19T16:24:00Z">
        <w:r w:rsidR="00A10423">
          <w:rPr>
            <w:rFonts w:ascii="Times New Roman" w:hAnsi="Times New Roman"/>
            <w:color w:val="000000"/>
            <w:sz w:val="24"/>
          </w:rPr>
          <w:t>N– dimethyl-3-(</w:t>
        </w:r>
        <w:proofErr w:type="spellStart"/>
        <w:r w:rsidR="00A10423">
          <w:rPr>
            <w:rFonts w:ascii="Times New Roman" w:hAnsi="Times New Roman"/>
            <w:color w:val="000000"/>
            <w:sz w:val="24"/>
          </w:rPr>
          <w:t>trimethoxysilyl</w:t>
        </w:r>
        <w:proofErr w:type="spellEnd"/>
        <w:r w:rsidR="00A10423">
          <w:rPr>
            <w:rFonts w:ascii="Times New Roman" w:hAnsi="Times New Roman"/>
            <w:color w:val="000000"/>
            <w:sz w:val="24"/>
          </w:rPr>
          <w:t>)–1-</w:t>
        </w:r>
      </w:ins>
      <w:ins w:id="348" w:author="季 晨瑞" w:date="2018-10-09T14:08:00Z">
        <w:r w:rsidR="00BA54A1">
          <w:rPr>
            <w:rFonts w:ascii="Times New Roman" w:hAnsi="Times New Roman"/>
            <w:color w:val="000000"/>
            <w:sz w:val="24"/>
          </w:rPr>
          <w:t>p</w:t>
        </w:r>
      </w:ins>
      <w:ins w:id="349" w:author="季 晨瑞" w:date="2018-09-19T16:24:00Z">
        <w:r w:rsidR="00A10423">
          <w:rPr>
            <w:rFonts w:ascii="Times New Roman" w:hAnsi="Times New Roman"/>
            <w:color w:val="000000"/>
            <w:sz w:val="24"/>
          </w:rPr>
          <w:t xml:space="preserve">ropanamine and </w:t>
        </w:r>
      </w:ins>
      <w:proofErr w:type="spellStart"/>
      <w:ins w:id="350" w:author="季 晨瑞" w:date="2018-10-09T14:07:00Z">
        <w:r w:rsidR="00BA54A1" w:rsidRPr="00BA54A1">
          <w:rPr>
            <w:rFonts w:ascii="Times New Roman" w:hAnsi="Times New Roman"/>
            <w:color w:val="000000"/>
            <w:sz w:val="24"/>
          </w:rPr>
          <w:t>Aminopropyltrimethoxysilane</w:t>
        </w:r>
      </w:ins>
      <w:proofErr w:type="spellEnd"/>
      <w:ins w:id="351" w:author="季 晨瑞" w:date="2018-09-19T16:25:00Z">
        <w:r w:rsidR="00A10423">
          <w:rPr>
            <w:rFonts w:ascii="Times New Roman" w:hAnsi="Times New Roman"/>
            <w:color w:val="000000"/>
            <w:sz w:val="24"/>
          </w:rPr>
          <w:t xml:space="preserve"> as two kinds of crosslinkers</w:t>
        </w:r>
      </w:ins>
      <w:ins w:id="352" w:author="季 晨瑞" w:date="2018-09-19T16:26:00Z">
        <w:r w:rsidR="00A10423">
          <w:rPr>
            <w:rFonts w:ascii="Times New Roman" w:hAnsi="Times New Roman"/>
            <w:color w:val="000000"/>
            <w:sz w:val="24"/>
          </w:rPr>
          <w:t>.</w:t>
        </w:r>
      </w:ins>
      <w:ins w:id="353" w:author="季 晨瑞" w:date="2018-09-19T16:27:00Z">
        <w:r w:rsidR="00A10423">
          <w:rPr>
            <w:rFonts w:ascii="Times New Roman" w:hAnsi="Times New Roman"/>
            <w:color w:val="000000"/>
            <w:sz w:val="24"/>
          </w:rPr>
          <w:t xml:space="preserve"> They from different c</w:t>
        </w:r>
      </w:ins>
      <w:ins w:id="354" w:author="季 晨瑞" w:date="2018-09-19T16:28:00Z">
        <w:r w:rsidR="00A10423">
          <w:rPr>
            <w:rFonts w:ascii="Times New Roman" w:hAnsi="Times New Roman"/>
            <w:color w:val="000000"/>
            <w:sz w:val="24"/>
          </w:rPr>
          <w:t>rosslinking structure</w:t>
        </w:r>
      </w:ins>
      <w:ins w:id="355" w:author="季 晨瑞" w:date="2018-09-23T12:45:00Z">
        <w:r w:rsidR="00B00EAB">
          <w:rPr>
            <w:rFonts w:ascii="Times New Roman" w:hAnsi="Times New Roman"/>
            <w:color w:val="000000"/>
            <w:sz w:val="24"/>
          </w:rPr>
          <w:t xml:space="preserve"> in the membranes</w:t>
        </w:r>
      </w:ins>
      <w:ins w:id="356" w:author="季 晨瑞" w:date="2018-10-01T15:19:00Z">
        <w:r w:rsidR="000F082A">
          <w:rPr>
            <w:rFonts w:ascii="Times New Roman" w:hAnsi="Times New Roman"/>
            <w:color w:val="000000"/>
            <w:sz w:val="24"/>
          </w:rPr>
          <w:t xml:space="preserve"> and their influence</w:t>
        </w:r>
      </w:ins>
      <w:ins w:id="357" w:author="季 晨瑞" w:date="2018-10-01T15:20:00Z">
        <w:r w:rsidR="000F082A">
          <w:rPr>
            <w:rFonts w:ascii="Times New Roman" w:hAnsi="Times New Roman"/>
            <w:color w:val="000000"/>
            <w:sz w:val="24"/>
          </w:rPr>
          <w:t>s</w:t>
        </w:r>
      </w:ins>
      <w:ins w:id="358" w:author="季 晨瑞" w:date="2018-10-01T15:19:00Z">
        <w:r w:rsidR="000F082A">
          <w:rPr>
            <w:rFonts w:ascii="Times New Roman" w:hAnsi="Times New Roman"/>
            <w:color w:val="000000"/>
            <w:sz w:val="24"/>
          </w:rPr>
          <w:t xml:space="preserve"> on membranes properties are dis</w:t>
        </w:r>
      </w:ins>
      <w:ins w:id="359" w:author="季 晨瑞" w:date="2018-10-01T15:20:00Z">
        <w:r w:rsidR="000F082A">
          <w:rPr>
            <w:rFonts w:ascii="Times New Roman" w:hAnsi="Times New Roman"/>
            <w:color w:val="000000"/>
            <w:sz w:val="24"/>
          </w:rPr>
          <w:t>cussed.</w:t>
        </w:r>
      </w:ins>
    </w:p>
    <w:p w:rsidR="00FC70D4" w:rsidRPr="00FC70D4" w:rsidRDefault="00FC70D4" w:rsidP="0077266C">
      <w:pPr>
        <w:spacing w:line="480" w:lineRule="auto"/>
        <w:jc w:val="left"/>
        <w:rPr>
          <w:rFonts w:ascii="Times New Roman" w:eastAsia="AdvOT999035f4" w:hAnsi="Times New Roman"/>
          <w:b/>
          <w:bCs/>
          <w:color w:val="000000"/>
          <w:kern w:val="0"/>
          <w:sz w:val="28"/>
          <w:szCs w:val="28"/>
          <w:lang w:bidi="ar"/>
        </w:rPr>
      </w:pPr>
      <w:r w:rsidRPr="00FC70D4">
        <w:rPr>
          <w:rFonts w:ascii="Times New Roman" w:eastAsia="AdvOT999035f4" w:hAnsi="Times New Roman" w:hint="eastAsia"/>
          <w:b/>
          <w:bCs/>
          <w:color w:val="000000"/>
          <w:kern w:val="0"/>
          <w:sz w:val="28"/>
          <w:szCs w:val="28"/>
          <w:lang w:bidi="ar"/>
        </w:rPr>
        <w:t>2.</w:t>
      </w:r>
      <w:r>
        <w:rPr>
          <w:rFonts w:ascii="Times New Roman" w:eastAsia="AdvOT999035f4" w:hAnsi="Times New Roman" w:hint="eastAsia"/>
          <w:b/>
          <w:bCs/>
          <w:color w:val="000000"/>
          <w:kern w:val="0"/>
          <w:sz w:val="28"/>
          <w:szCs w:val="28"/>
          <w:lang w:bidi="ar"/>
        </w:rPr>
        <w:t xml:space="preserve"> </w:t>
      </w:r>
      <w:r w:rsidRPr="00FC70D4">
        <w:rPr>
          <w:rFonts w:ascii="Times New Roman" w:eastAsia="AdvOT999035f4" w:hAnsi="Times New Roman"/>
          <w:b/>
          <w:bCs/>
          <w:color w:val="000000"/>
          <w:kern w:val="0"/>
          <w:sz w:val="28"/>
          <w:szCs w:val="28"/>
          <w:lang w:bidi="ar"/>
        </w:rPr>
        <w:t>Experimental</w:t>
      </w:r>
    </w:p>
    <w:p w:rsidR="00FC70D4" w:rsidRPr="00FC70D4" w:rsidRDefault="00FC70D4" w:rsidP="0077266C">
      <w:pPr>
        <w:spacing w:line="480" w:lineRule="auto"/>
        <w:jc w:val="left"/>
        <w:rPr>
          <w:rFonts w:ascii="Times New Roman" w:eastAsia="AdvOT999035f4" w:hAnsi="Times New Roman"/>
          <w:b/>
          <w:color w:val="000000"/>
          <w:kern w:val="0"/>
          <w:sz w:val="24"/>
          <w:lang w:bidi="ar"/>
        </w:rPr>
      </w:pPr>
      <w:r>
        <w:rPr>
          <w:rFonts w:ascii="Times New Roman" w:eastAsia="AdvOT999035f4" w:hAnsi="Times New Roman"/>
          <w:b/>
          <w:bCs/>
          <w:color w:val="000000"/>
          <w:kern w:val="0"/>
          <w:sz w:val="24"/>
          <w:lang w:bidi="ar"/>
        </w:rPr>
        <w:t>2.1</w:t>
      </w:r>
      <w:r>
        <w:rPr>
          <w:rFonts w:ascii="Times New Roman" w:eastAsia="AdvOT999035f4" w:hAnsi="Times New Roman" w:hint="eastAsia"/>
          <w:b/>
          <w:bCs/>
          <w:color w:val="000000"/>
          <w:kern w:val="0"/>
          <w:sz w:val="24"/>
          <w:lang w:bidi="ar"/>
        </w:rPr>
        <w:t xml:space="preserve"> </w:t>
      </w:r>
      <w:r w:rsidRPr="00FC70D4">
        <w:rPr>
          <w:rFonts w:ascii="Times New Roman" w:eastAsia="AdvOT999035f4" w:hAnsi="Times New Roman"/>
          <w:b/>
          <w:bCs/>
          <w:color w:val="000000"/>
          <w:kern w:val="0"/>
          <w:sz w:val="24"/>
          <w:lang w:bidi="ar"/>
        </w:rPr>
        <w:t>Materials</w:t>
      </w:r>
      <w:r w:rsidRPr="00FC70D4">
        <w:rPr>
          <w:rFonts w:ascii="Times New Roman" w:eastAsia="AdvOT999035f4" w:hAnsi="Times New Roman"/>
          <w:b/>
          <w:color w:val="000000"/>
          <w:kern w:val="0"/>
          <w:sz w:val="24"/>
          <w:lang w:bidi="ar"/>
        </w:rPr>
        <w:t xml:space="preserve"> </w:t>
      </w:r>
    </w:p>
    <w:p w:rsidR="00FC70D4" w:rsidRPr="009A46AE" w:rsidRDefault="00FC70D4" w:rsidP="00D54845">
      <w:pPr>
        <w:widowControl/>
        <w:spacing w:line="480" w:lineRule="auto"/>
        <w:ind w:firstLineChars="200" w:firstLine="480"/>
        <w:rPr>
          <w:rFonts w:ascii="Times New Roman" w:hAnsi="Times New Roman"/>
          <w:color w:val="000000"/>
          <w:sz w:val="24"/>
          <w:rPrChange w:id="360" w:author="季 晨瑞" w:date="2018-09-19T14:53:00Z">
            <w:rPr>
              <w:color w:val="000000"/>
              <w:sz w:val="24"/>
            </w:rPr>
          </w:rPrChange>
        </w:rPr>
        <w:pPrChange w:id="361" w:author="季 晨瑞" w:date="2018-10-09T14:12:00Z">
          <w:pPr>
            <w:widowControl/>
            <w:spacing w:line="480" w:lineRule="auto"/>
            <w:ind w:left="-136" w:firstLineChars="200" w:firstLine="480"/>
          </w:pPr>
        </w:pPrChange>
      </w:pPr>
      <w:r w:rsidRPr="00FC70D4">
        <w:rPr>
          <w:rFonts w:ascii="Times New Roman" w:hAnsi="Times New Roman" w:hint="eastAsia"/>
          <w:color w:val="000000"/>
          <w:sz w:val="24"/>
        </w:rPr>
        <w:lastRenderedPageBreak/>
        <w:t xml:space="preserve">PPO was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d from Aldrich</w:t>
      </w:r>
      <w:ins w:id="362" w:author="季 晨瑞" w:date="2018-09-19T14:47:00Z">
        <w:r w:rsidR="00A67E5A">
          <w:rPr>
            <w:rFonts w:ascii="Times New Roman" w:hAnsi="Times New Roman"/>
            <w:color w:val="000000"/>
            <w:sz w:val="24"/>
          </w:rPr>
          <w:t>.</w:t>
        </w:r>
      </w:ins>
      <w:del w:id="363" w:author="季 晨瑞" w:date="2018-09-19T14:47:00Z">
        <w:r w:rsidRPr="00FC70D4" w:rsidDel="00A67E5A">
          <w:rPr>
            <w:rFonts w:ascii="Times New Roman" w:hAnsi="Times New Roman" w:hint="eastAsia"/>
            <w:color w:val="000000"/>
            <w:sz w:val="24"/>
          </w:rPr>
          <w:delText>,</w:delText>
        </w:r>
      </w:del>
      <w:r w:rsidRPr="00FC70D4">
        <w:rPr>
          <w:rFonts w:ascii="Times New Roman" w:hAnsi="Times New Roman" w:hint="eastAsia"/>
          <w:color w:val="000000"/>
          <w:sz w:val="24"/>
        </w:rPr>
        <w:t xml:space="preserve"> Chlorobenzene and N-</w:t>
      </w:r>
      <w:ins w:id="364" w:author="季 晨瑞" w:date="2018-10-09T14:08:00Z">
        <w:r w:rsidR="00BA54A1">
          <w:rPr>
            <w:rFonts w:ascii="Times New Roman" w:hAnsi="Times New Roman"/>
            <w:color w:val="000000"/>
            <w:sz w:val="24"/>
          </w:rPr>
          <w:t>m</w:t>
        </w:r>
      </w:ins>
      <w:del w:id="365" w:author="季 晨瑞" w:date="2018-10-09T14:08:00Z">
        <w:r w:rsidRPr="00FC70D4" w:rsidDel="00BA54A1">
          <w:rPr>
            <w:rFonts w:ascii="Times New Roman" w:hAnsi="Times New Roman" w:hint="eastAsia"/>
            <w:color w:val="000000"/>
            <w:sz w:val="24"/>
          </w:rPr>
          <w:delText>M</w:delText>
        </w:r>
      </w:del>
      <w:r w:rsidRPr="00FC70D4">
        <w:rPr>
          <w:rFonts w:ascii="Times New Roman" w:hAnsi="Times New Roman" w:hint="eastAsia"/>
          <w:color w:val="000000"/>
          <w:sz w:val="24"/>
        </w:rPr>
        <w:t xml:space="preserve">ethyl pyrrolidone were achieved from Tianjin </w:t>
      </w:r>
      <w:proofErr w:type="spellStart"/>
      <w:r w:rsidRPr="00FC70D4">
        <w:rPr>
          <w:rFonts w:ascii="Times New Roman" w:hAnsi="Times New Roman" w:hint="eastAsia"/>
          <w:color w:val="000000"/>
          <w:sz w:val="24"/>
        </w:rPr>
        <w:t>D</w:t>
      </w:r>
      <w:r w:rsidRPr="00FC70D4">
        <w:rPr>
          <w:rFonts w:ascii="Times New Roman" w:hAnsi="Times New Roman"/>
          <w:color w:val="000000"/>
          <w:sz w:val="24"/>
        </w:rPr>
        <w:t>amao</w:t>
      </w:r>
      <w:proofErr w:type="spellEnd"/>
      <w:r w:rsidRPr="00FC70D4">
        <w:rPr>
          <w:rFonts w:ascii="Times New Roman" w:hAnsi="Times New Roman"/>
          <w:color w:val="000000"/>
          <w:sz w:val="24"/>
        </w:rPr>
        <w:t xml:space="preserve"> chemical reagent factory</w:t>
      </w:r>
      <w:r w:rsidRPr="00FC70D4">
        <w:rPr>
          <w:rFonts w:ascii="Times New Roman" w:hAnsi="Times New Roman" w:hint="eastAsia"/>
          <w:color w:val="000000"/>
          <w:sz w:val="24"/>
        </w:rPr>
        <w:t xml:space="preserve"> in </w:t>
      </w:r>
      <w:ins w:id="366" w:author="季 晨瑞" w:date="2018-10-07T12:47:00Z">
        <w:r w:rsidR="00BD48AF">
          <w:rPr>
            <w:rFonts w:ascii="Times New Roman" w:hAnsi="Times New Roman"/>
            <w:color w:val="000000"/>
            <w:sz w:val="24"/>
          </w:rPr>
          <w:t>C</w:t>
        </w:r>
      </w:ins>
      <w:del w:id="367" w:author="季 晨瑞" w:date="2018-10-07T12:47:00Z">
        <w:r w:rsidRPr="00FC70D4" w:rsidDel="00BD48AF">
          <w:rPr>
            <w:rFonts w:ascii="Times New Roman" w:hAnsi="Times New Roman"/>
            <w:color w:val="000000"/>
            <w:sz w:val="24"/>
          </w:rPr>
          <w:delText>c</w:delText>
        </w:r>
      </w:del>
      <w:r w:rsidRPr="00FC70D4">
        <w:rPr>
          <w:rFonts w:ascii="Times New Roman" w:hAnsi="Times New Roman"/>
          <w:color w:val="000000"/>
          <w:sz w:val="24"/>
        </w:rPr>
        <w:t>hina</w:t>
      </w:r>
      <w:r w:rsidRPr="00FC70D4">
        <w:rPr>
          <w:rFonts w:ascii="Times New Roman" w:hAnsi="Times New Roman" w:hint="eastAsia"/>
          <w:color w:val="000000"/>
          <w:sz w:val="24"/>
        </w:rPr>
        <w:t>. 2,2-</w:t>
      </w:r>
      <w:ins w:id="368" w:author="季 晨瑞" w:date="2018-10-09T14:09:00Z">
        <w:r w:rsidR="00BA54A1">
          <w:rPr>
            <w:rFonts w:ascii="Times New Roman" w:hAnsi="Times New Roman"/>
            <w:color w:val="000000"/>
            <w:sz w:val="24"/>
          </w:rPr>
          <w:t>a</w:t>
        </w:r>
      </w:ins>
      <w:del w:id="369" w:author="季 晨瑞" w:date="2018-10-09T14:09:00Z">
        <w:r w:rsidRPr="00FC70D4" w:rsidDel="00BA54A1">
          <w:rPr>
            <w:rFonts w:ascii="Times New Roman" w:hAnsi="Times New Roman" w:hint="eastAsia"/>
            <w:color w:val="000000"/>
            <w:sz w:val="24"/>
          </w:rPr>
          <w:delText>A</w:delText>
        </w:r>
      </w:del>
      <w:r w:rsidRPr="00FC70D4">
        <w:rPr>
          <w:rFonts w:ascii="Times New Roman" w:hAnsi="Times New Roman" w:hint="eastAsia"/>
          <w:color w:val="000000"/>
          <w:sz w:val="24"/>
        </w:rPr>
        <w:t>zobisisobutyronitrile</w:t>
      </w:r>
      <w:ins w:id="370"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(AIBN)</w:t>
      </w:r>
      <w:ins w:id="371"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w:t>
      </w:r>
      <w:r w:rsidRPr="00FC70D4">
        <w:rPr>
          <w:rFonts w:ascii="Times New Roman" w:eastAsia="AdvOT999035f4" w:hAnsi="Times New Roman"/>
          <w:color w:val="000000"/>
          <w:sz w:val="24"/>
        </w:rPr>
        <w:t xml:space="preserve">it </w:t>
      </w:r>
      <w:ins w:id="372" w:author="季 晨瑞" w:date="2018-09-19T14:48:00Z">
        <w:r w:rsidR="00A67E5A">
          <w:rPr>
            <w:rFonts w:ascii="Times New Roman" w:hAnsi="Times New Roman"/>
            <w:color w:val="000000"/>
            <w:sz w:val="24"/>
          </w:rPr>
          <w:t>was</w:t>
        </w:r>
      </w:ins>
      <w:del w:id="373" w:author="季 晨瑞" w:date="2018-09-19T14:48:00Z">
        <w:r w:rsidRPr="00FC70D4" w:rsidDel="00A67E5A">
          <w:rPr>
            <w:rFonts w:ascii="Times New Roman" w:hAnsi="Times New Roman" w:hint="eastAsia"/>
            <w:color w:val="000000"/>
            <w:sz w:val="24"/>
          </w:rPr>
          <w:delText>needed to be</w:delText>
        </w:r>
      </w:del>
      <w:r w:rsidRPr="00FC70D4">
        <w:rPr>
          <w:rFonts w:ascii="Times New Roman" w:eastAsia="AdvOT999035f4" w:hAnsi="Times New Roman"/>
          <w:color w:val="000000"/>
          <w:sz w:val="24"/>
        </w:rPr>
        <w:t xml:space="preserve"> recrystallized from</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ethanol</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before use</w:t>
      </w:r>
      <w:r w:rsidRPr="00FC70D4">
        <w:rPr>
          <w:rFonts w:ascii="Times New Roman" w:hAnsi="Times New Roman" w:hint="eastAsia"/>
          <w:color w:val="000000"/>
          <w:sz w:val="24"/>
        </w:rPr>
        <w:t>) and N-</w:t>
      </w:r>
      <w:proofErr w:type="spellStart"/>
      <w:ins w:id="374" w:author="季 晨瑞" w:date="2018-10-09T14:09:00Z">
        <w:r w:rsidR="00BA54A1">
          <w:rPr>
            <w:rFonts w:ascii="Times New Roman" w:hAnsi="Times New Roman"/>
            <w:color w:val="000000"/>
            <w:sz w:val="24"/>
          </w:rPr>
          <w:t>b</w:t>
        </w:r>
      </w:ins>
      <w:del w:id="375" w:author="季 晨瑞" w:date="2018-10-09T14:09:00Z">
        <w:r w:rsidRPr="00FC70D4" w:rsidDel="00BA54A1">
          <w:rPr>
            <w:rFonts w:ascii="Times New Roman" w:hAnsi="Times New Roman" w:hint="eastAsia"/>
            <w:color w:val="000000"/>
            <w:sz w:val="24"/>
          </w:rPr>
          <w:delText>B</w:delText>
        </w:r>
      </w:del>
      <w:r w:rsidRPr="00FC70D4">
        <w:rPr>
          <w:rFonts w:ascii="Times New Roman" w:hAnsi="Times New Roman" w:hint="eastAsia"/>
          <w:color w:val="000000"/>
          <w:sz w:val="24"/>
        </w:rPr>
        <w:t>romosuccinimide</w:t>
      </w:r>
      <w:proofErr w:type="spellEnd"/>
      <w:ins w:id="376" w:author="季 晨瑞" w:date="2018-10-09T14:09:00Z">
        <w:r w:rsidR="00BA54A1">
          <w:rPr>
            <w:rFonts w:ascii="Times New Roman" w:hAnsi="Times New Roman"/>
            <w:color w:val="000000"/>
            <w:sz w:val="24"/>
          </w:rPr>
          <w:t xml:space="preserve"> </w:t>
        </w:r>
      </w:ins>
      <w:r w:rsidRPr="00FC70D4">
        <w:rPr>
          <w:rFonts w:ascii="Times New Roman" w:hAnsi="Times New Roman" w:hint="eastAsia"/>
          <w:color w:val="000000"/>
          <w:sz w:val="24"/>
        </w:rPr>
        <w:t xml:space="preserve">(NBS) were obtained from Beijing </w:t>
      </w:r>
      <w:proofErr w:type="spellStart"/>
      <w:r w:rsidRPr="00FC70D4">
        <w:rPr>
          <w:rFonts w:ascii="Times New Roman" w:hAnsi="Times New Roman" w:hint="eastAsia"/>
          <w:color w:val="000000"/>
          <w:sz w:val="24"/>
        </w:rPr>
        <w:t>Bailingwei</w:t>
      </w:r>
      <w:proofErr w:type="spellEnd"/>
      <w:r w:rsidRPr="00FC70D4">
        <w:rPr>
          <w:rFonts w:ascii="Times New Roman" w:hAnsi="Times New Roman" w:hint="eastAsia"/>
          <w:color w:val="000000"/>
          <w:sz w:val="24"/>
        </w:rPr>
        <w:t xml:space="preserve"> Technology Co., Ltd. </w:t>
      </w:r>
      <w:r w:rsidRPr="00FC70D4">
        <w:rPr>
          <w:rFonts w:ascii="Times New Roman" w:hAnsi="Times New Roman"/>
          <w:color w:val="000000"/>
          <w:sz w:val="24"/>
          <w:shd w:val="clear" w:color="auto" w:fill="FFFFFF"/>
        </w:rPr>
        <w:t>Triethylamine</w:t>
      </w:r>
      <w:ins w:id="377" w:author="季 晨瑞" w:date="2018-09-19T16:12:00Z">
        <w:r w:rsidR="003F1A2C">
          <w:rPr>
            <w:rFonts w:ascii="Times New Roman" w:hAnsi="Times New Roman"/>
            <w:color w:val="000000"/>
            <w:sz w:val="24"/>
            <w:shd w:val="clear" w:color="auto" w:fill="FFFFFF"/>
          </w:rPr>
          <w:t xml:space="preserve"> (T</w:t>
        </w:r>
      </w:ins>
      <w:ins w:id="378" w:author="季 晨瑞" w:date="2018-09-19T16:13:00Z">
        <w:r w:rsidR="003F1A2C">
          <w:rPr>
            <w:rFonts w:ascii="Times New Roman" w:hAnsi="Times New Roman"/>
            <w:color w:val="000000"/>
            <w:sz w:val="24"/>
            <w:shd w:val="clear" w:color="auto" w:fill="FFFFFF"/>
          </w:rPr>
          <w:t>EA</w:t>
        </w:r>
      </w:ins>
      <w:ins w:id="379" w:author="季 晨瑞" w:date="2018-09-19T16:12:00Z">
        <w:r w:rsidR="003F1A2C">
          <w:rPr>
            <w:rFonts w:ascii="Times New Roman" w:hAnsi="Times New Roman"/>
            <w:color w:val="000000"/>
            <w:sz w:val="24"/>
            <w:shd w:val="clear" w:color="auto" w:fill="FFFFFF"/>
          </w:rPr>
          <w:t>)</w:t>
        </w:r>
      </w:ins>
      <w:r w:rsidRPr="00FC70D4">
        <w:rPr>
          <w:rFonts w:ascii="Times New Roman" w:hAnsi="Times New Roman" w:hint="eastAsia"/>
          <w:color w:val="333333"/>
          <w:sz w:val="24"/>
          <w:shd w:val="clear" w:color="auto" w:fill="FFFFFF"/>
        </w:rPr>
        <w:t>,</w:t>
      </w:r>
      <w:r w:rsidRPr="00FC70D4">
        <w:rPr>
          <w:rFonts w:ascii="Times New Roman" w:hAnsi="Times New Roman"/>
          <w:sz w:val="24"/>
        </w:rPr>
        <w:t xml:space="preserve"> </w:t>
      </w:r>
      <w:r w:rsidRPr="00FC70D4">
        <w:rPr>
          <w:rFonts w:ascii="Times New Roman" w:hAnsi="Times New Roman"/>
          <w:color w:val="000000"/>
          <w:sz w:val="24"/>
          <w:shd w:val="clear" w:color="auto" w:fill="FFFFFF"/>
        </w:rPr>
        <w:t>N,N-dimethylacetamide</w:t>
      </w:r>
      <w:ins w:id="380" w:author="季 晨瑞" w:date="2018-10-09T14:09:00Z">
        <w:r w:rsidR="00BA54A1">
          <w:rPr>
            <w:rFonts w:ascii="Times New Roman" w:hAnsi="Times New Roman"/>
            <w:color w:val="000000"/>
            <w:sz w:val="24"/>
            <w:shd w:val="clear" w:color="auto" w:fill="FFFFFF"/>
          </w:rPr>
          <w:t xml:space="preserve"> </w:t>
        </w:r>
      </w:ins>
      <w:r w:rsidRPr="00FC70D4">
        <w:rPr>
          <w:rFonts w:ascii="Times New Roman" w:hAnsi="Times New Roman"/>
          <w:color w:val="000000"/>
          <w:sz w:val="24"/>
          <w:shd w:val="clear" w:color="auto" w:fill="FFFFFF"/>
        </w:rPr>
        <w:t>(DMAc)</w:t>
      </w:r>
      <w:del w:id="381" w:author="季 晨瑞" w:date="2018-09-19T14:47:00Z">
        <w:r w:rsidRPr="00FC70D4" w:rsidDel="00A67E5A">
          <w:rPr>
            <w:rFonts w:ascii="Times New Roman" w:hAnsi="Times New Roman" w:hint="eastAsia"/>
            <w:color w:val="000000"/>
            <w:sz w:val="24"/>
            <w:shd w:val="clear" w:color="auto" w:fill="FFFFFF"/>
          </w:rPr>
          <w:delText xml:space="preserve">, </w:delText>
        </w:r>
        <w:r w:rsidRPr="00FC70D4" w:rsidDel="00A67E5A">
          <w:rPr>
            <w:rFonts w:ascii="Times New Roman" w:hAnsi="Times New Roman"/>
            <w:color w:val="000000"/>
            <w:sz w:val="24"/>
            <w:shd w:val="clear" w:color="auto" w:fill="FFFFFF"/>
          </w:rPr>
          <w:delText>N,N-dimethylformamide(DMF)</w:delText>
        </w:r>
      </w:del>
      <w:r w:rsidRPr="00FC70D4">
        <w:rPr>
          <w:rFonts w:ascii="Times New Roman" w:hAnsi="Times New Roman"/>
          <w:color w:val="000000"/>
          <w:sz w:val="24"/>
          <w:shd w:val="clear" w:color="auto" w:fill="FFFFFF"/>
        </w:rPr>
        <w:t xml:space="preserve"> </w:t>
      </w:r>
      <w:r w:rsidRPr="00FC70D4">
        <w:rPr>
          <w:rFonts w:ascii="Times New Roman" w:hAnsi="Times New Roman" w:hint="eastAsia"/>
          <w:color w:val="000000"/>
          <w:sz w:val="24"/>
          <w:shd w:val="clear" w:color="auto" w:fill="FFFFFF"/>
        </w:rPr>
        <w:t>and N-</w:t>
      </w:r>
      <w:ins w:id="382" w:author="季 晨瑞" w:date="2018-10-09T14:09:00Z">
        <w:r w:rsidR="00BA54A1">
          <w:rPr>
            <w:rFonts w:ascii="Times New Roman" w:hAnsi="Times New Roman"/>
            <w:color w:val="000000"/>
            <w:sz w:val="24"/>
            <w:shd w:val="clear" w:color="auto" w:fill="FFFFFF"/>
          </w:rPr>
          <w:t>m</w:t>
        </w:r>
      </w:ins>
      <w:del w:id="383" w:author="季 晨瑞" w:date="2018-10-09T14:09:00Z">
        <w:r w:rsidRPr="00FC70D4" w:rsidDel="00BA54A1">
          <w:rPr>
            <w:rFonts w:ascii="Times New Roman" w:hAnsi="Times New Roman" w:hint="eastAsia"/>
            <w:color w:val="000000"/>
            <w:sz w:val="24"/>
            <w:shd w:val="clear" w:color="auto" w:fill="FFFFFF"/>
          </w:rPr>
          <w:delText>M</w:delText>
        </w:r>
      </w:del>
      <w:r w:rsidRPr="00FC70D4">
        <w:rPr>
          <w:rFonts w:ascii="Times New Roman" w:hAnsi="Times New Roman" w:hint="eastAsia"/>
          <w:color w:val="000000"/>
          <w:sz w:val="24"/>
          <w:shd w:val="clear" w:color="auto" w:fill="FFFFFF"/>
        </w:rPr>
        <w:t xml:space="preserve">ethyl pyrrolidone(NMP) </w:t>
      </w:r>
      <w:r w:rsidRPr="00FC70D4">
        <w:rPr>
          <w:rFonts w:ascii="Times New Roman" w:hAnsi="Times New Roman" w:hint="eastAsia"/>
          <w:sz w:val="24"/>
        </w:rPr>
        <w:t xml:space="preserve">were </w:t>
      </w:r>
      <w:r w:rsidR="00777C68">
        <w:rPr>
          <w:rFonts w:ascii="Times New Roman" w:hAnsi="Times New Roman"/>
          <w:color w:val="000000"/>
          <w:sz w:val="24"/>
        </w:rPr>
        <w:fldChar w:fldCharType="begin"/>
      </w:r>
      <w:r w:rsidR="00777C68">
        <w:rPr>
          <w:rFonts w:ascii="Times New Roman" w:hAnsi="Times New Roman"/>
          <w:color w:val="000000"/>
          <w:sz w:val="24"/>
        </w:rPr>
        <w:instrText xml:space="preserve"> HYPERLINK "http://dict.youdao.com/w/eng/purchase/" \l "keyfrom=dict.basic.discriminate" </w:instrText>
      </w:r>
      <w:r w:rsidR="00777C68">
        <w:rPr>
          <w:rFonts w:ascii="Times New Roman" w:hAnsi="Times New Roman"/>
          <w:color w:val="000000"/>
          <w:sz w:val="24"/>
        </w:rPr>
        <w:fldChar w:fldCharType="separate"/>
      </w:r>
      <w:r w:rsidRPr="00FC70D4">
        <w:rPr>
          <w:rFonts w:ascii="Times New Roman" w:hAnsi="Times New Roman"/>
          <w:color w:val="000000"/>
          <w:sz w:val="24"/>
        </w:rPr>
        <w:t>purchase</w:t>
      </w:r>
      <w:r w:rsidR="00777C68">
        <w:rPr>
          <w:rFonts w:ascii="Times New Roman" w:hAnsi="Times New Roman"/>
          <w:color w:val="000000"/>
          <w:sz w:val="24"/>
        </w:rPr>
        <w:fldChar w:fldCharType="end"/>
      </w:r>
      <w:r w:rsidRPr="00FC70D4">
        <w:rPr>
          <w:rFonts w:ascii="Times New Roman" w:hAnsi="Times New Roman" w:hint="eastAsia"/>
          <w:color w:val="000000"/>
          <w:sz w:val="24"/>
        </w:rPr>
        <w:t xml:space="preserve">d from Tianjin </w:t>
      </w:r>
      <w:proofErr w:type="spellStart"/>
      <w:r w:rsidRPr="00FC70D4">
        <w:rPr>
          <w:rFonts w:ascii="Times New Roman" w:hAnsi="Times New Roman" w:hint="eastAsia"/>
          <w:color w:val="000000"/>
          <w:sz w:val="24"/>
        </w:rPr>
        <w:t>Yongda</w:t>
      </w:r>
      <w:proofErr w:type="spellEnd"/>
      <w:r w:rsidRPr="00FC70D4">
        <w:rPr>
          <w:rFonts w:ascii="Times New Roman" w:hAnsi="Times New Roman" w:hint="eastAsia"/>
          <w:color w:val="000000"/>
          <w:sz w:val="24"/>
        </w:rPr>
        <w:t xml:space="preserve"> Chemical Reagent company</w:t>
      </w:r>
      <w:ins w:id="384" w:author="季 晨瑞" w:date="2018-09-19T14:49:00Z">
        <w:r w:rsidR="00A67E5A">
          <w:rPr>
            <w:rFonts w:ascii="Times New Roman" w:hAnsi="Times New Roman"/>
            <w:color w:val="000000"/>
            <w:sz w:val="24"/>
          </w:rPr>
          <w:t>.</w:t>
        </w:r>
      </w:ins>
      <w:r w:rsidRPr="00FC70D4">
        <w:rPr>
          <w:rFonts w:ascii="Times New Roman" w:hAnsi="Times New Roman" w:hint="eastAsia"/>
          <w:color w:val="000000"/>
          <w:sz w:val="24"/>
        </w:rPr>
        <w:t xml:space="preserve"> </w:t>
      </w:r>
      <w:ins w:id="385" w:author="季 晨瑞" w:date="2018-09-19T16:24:00Z">
        <w:r w:rsidR="00A10423" w:rsidRPr="009A46AE">
          <w:rPr>
            <w:rFonts w:ascii="Times New Roman" w:hAnsi="Times New Roman"/>
            <w:color w:val="000000"/>
            <w:sz w:val="24"/>
          </w:rPr>
          <w:t>N,N</w:t>
        </w:r>
        <w:r w:rsidR="00A10423">
          <w:rPr>
            <w:rFonts w:ascii="Times New Roman" w:hAnsi="Times New Roman"/>
            <w:color w:val="000000"/>
            <w:sz w:val="24"/>
          </w:rPr>
          <w:t>–</w:t>
        </w:r>
      </w:ins>
      <w:ins w:id="386" w:author="季 晨瑞" w:date="2018-10-09T14:13:00Z">
        <w:r w:rsidR="00777C68">
          <w:rPr>
            <w:rFonts w:ascii="Times New Roman" w:hAnsi="Times New Roman"/>
            <w:color w:val="000000"/>
            <w:sz w:val="24"/>
          </w:rPr>
          <w:t>d</w:t>
        </w:r>
      </w:ins>
      <w:ins w:id="387" w:author="季 晨瑞" w:date="2018-09-19T16:24:00Z">
        <w:r w:rsidR="00A10423" w:rsidRPr="009A46AE">
          <w:rPr>
            <w:rFonts w:ascii="Times New Roman" w:hAnsi="Times New Roman"/>
            <w:color w:val="000000"/>
            <w:sz w:val="24"/>
          </w:rPr>
          <w:t>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r w:rsidR="00A10423">
          <w:rPr>
            <w:rFonts w:ascii="Times New Roman" w:hAnsi="Times New Roman"/>
            <w:color w:val="000000"/>
            <w:sz w:val="24"/>
          </w:rPr>
          <w:t>–</w:t>
        </w:r>
        <w:r w:rsidR="00A10423" w:rsidRPr="009A46AE">
          <w:rPr>
            <w:rFonts w:ascii="Times New Roman" w:hAnsi="Times New Roman"/>
            <w:color w:val="000000"/>
            <w:sz w:val="24"/>
          </w:rPr>
          <w:t>1-</w:t>
        </w:r>
      </w:ins>
      <w:ins w:id="388" w:author="季 晨瑞" w:date="2018-10-09T14:10:00Z">
        <w:r w:rsidR="00BA54A1">
          <w:rPr>
            <w:rFonts w:ascii="Times New Roman" w:hAnsi="Times New Roman"/>
            <w:color w:val="000000"/>
            <w:sz w:val="24"/>
          </w:rPr>
          <w:t>p</w:t>
        </w:r>
      </w:ins>
      <w:ins w:id="389" w:author="季 晨瑞" w:date="2018-09-19T16:24:00Z">
        <w:r w:rsidR="00A10423" w:rsidRPr="009A46AE">
          <w:rPr>
            <w:rFonts w:ascii="Times New Roman" w:hAnsi="Times New Roman"/>
            <w:color w:val="000000"/>
            <w:sz w:val="24"/>
          </w:rPr>
          <w:t>ropanamine</w:t>
        </w:r>
      </w:ins>
      <w:ins w:id="390" w:author="季 晨瑞" w:date="2018-10-09T14:10:00Z">
        <w:r w:rsidR="00BA54A1">
          <w:rPr>
            <w:rFonts w:ascii="Times New Roman" w:hAnsi="Times New Roman"/>
            <w:color w:val="000000"/>
            <w:sz w:val="24"/>
          </w:rPr>
          <w:t>,</w:t>
        </w:r>
      </w:ins>
      <w:ins w:id="391" w:author="季 晨瑞" w:date="2018-09-19T16:24:00Z">
        <w:r w:rsidR="00A10423">
          <w:rPr>
            <w:rFonts w:ascii="Times New Roman" w:hAnsi="Times New Roman"/>
            <w:color w:val="000000"/>
            <w:sz w:val="24"/>
          </w:rPr>
          <w:t xml:space="preserve"> </w:t>
        </w:r>
        <w:bookmarkStart w:id="392" w:name="_Hlk525308689"/>
        <w:r w:rsidR="00A10423" w:rsidRPr="009A46AE">
          <w:rPr>
            <w:rFonts w:ascii="Times New Roman" w:hAnsi="Times New Roman"/>
            <w:color w:val="000000"/>
            <w:sz w:val="24"/>
          </w:rPr>
          <w:t>Trimethyl[3-(</w:t>
        </w:r>
        <w:proofErr w:type="spellStart"/>
        <w:r w:rsidR="00A10423" w:rsidRPr="009A46AE">
          <w:rPr>
            <w:rFonts w:ascii="Times New Roman" w:hAnsi="Times New Roman"/>
            <w:color w:val="000000"/>
            <w:sz w:val="24"/>
          </w:rPr>
          <w:t>trimethoxysilyl</w:t>
        </w:r>
        <w:proofErr w:type="spellEnd"/>
        <w:r w:rsidR="00A10423" w:rsidRPr="009A46AE">
          <w:rPr>
            <w:rFonts w:ascii="Times New Roman" w:hAnsi="Times New Roman"/>
            <w:color w:val="000000"/>
            <w:sz w:val="24"/>
          </w:rPr>
          <w:t>)</w:t>
        </w:r>
      </w:ins>
      <w:ins w:id="393" w:author="季 晨瑞" w:date="2018-10-09T14:13:00Z">
        <w:r w:rsidR="00777C68">
          <w:rPr>
            <w:rFonts w:ascii="Times New Roman" w:hAnsi="Times New Roman"/>
            <w:color w:val="000000"/>
            <w:sz w:val="24"/>
          </w:rPr>
          <w:t>-</w:t>
        </w:r>
      </w:ins>
      <w:ins w:id="394" w:author="季 晨瑞" w:date="2018-09-19T16:24:00Z">
        <w:r w:rsidR="00A10423" w:rsidRPr="009A46AE">
          <w:rPr>
            <w:rFonts w:ascii="Times New Roman" w:hAnsi="Times New Roman"/>
            <w:color w:val="000000"/>
            <w:sz w:val="24"/>
          </w:rPr>
          <w:t>propyl]</w:t>
        </w:r>
      </w:ins>
      <w:ins w:id="395" w:author="季 晨瑞" w:date="2018-10-04T12:50:00Z">
        <w:r w:rsidR="00386831">
          <w:rPr>
            <w:rFonts w:ascii="Times New Roman" w:hAnsi="Times New Roman" w:hint="eastAsia"/>
            <w:color w:val="000000"/>
            <w:sz w:val="24"/>
          </w:rPr>
          <w:t>-</w:t>
        </w:r>
      </w:ins>
      <w:ins w:id="396" w:author="季 晨瑞" w:date="2018-09-19T16:24:00Z">
        <w:r w:rsidR="00A10423" w:rsidRPr="009A46AE">
          <w:rPr>
            <w:rFonts w:ascii="Times New Roman" w:hAnsi="Times New Roman"/>
            <w:color w:val="000000"/>
            <w:sz w:val="24"/>
          </w:rPr>
          <w:t>ammonium Chloride</w:t>
        </w:r>
        <w:bookmarkEnd w:id="392"/>
        <w:r w:rsidR="00A10423" w:rsidRPr="00FC70D4" w:rsidDel="009A46AE">
          <w:rPr>
            <w:rFonts w:ascii="Times New Roman" w:hAnsi="Times New Roman" w:hint="eastAsia"/>
            <w:color w:val="000000"/>
            <w:sz w:val="24"/>
          </w:rPr>
          <w:t xml:space="preserve"> </w:t>
        </w:r>
      </w:ins>
      <w:del w:id="397" w:author="季 晨瑞" w:date="2018-09-19T14:50:00Z">
        <w:r w:rsidRPr="00FC70D4" w:rsidDel="009A46AE">
          <w:rPr>
            <w:rFonts w:ascii="Times New Roman" w:hAnsi="Times New Roman" w:hint="eastAsia"/>
            <w:color w:val="000000"/>
            <w:sz w:val="24"/>
          </w:rPr>
          <w:delText>Graphite powders(320 mesh)</w:delText>
        </w:r>
      </w:del>
      <w:del w:id="398" w:author="季 晨瑞" w:date="2018-09-19T14:53:00Z">
        <w:r w:rsidRPr="00FC70D4" w:rsidDel="009A46AE">
          <w:rPr>
            <w:rFonts w:ascii="Times New Roman" w:hAnsi="Times New Roman" w:hint="eastAsia"/>
            <w:color w:val="000000"/>
            <w:sz w:val="24"/>
          </w:rPr>
          <w:delText xml:space="preserve"> </w:delText>
        </w:r>
      </w:del>
      <w:ins w:id="399" w:author="季 晨瑞" w:date="2018-09-19T14:53:00Z">
        <w:r w:rsidR="009A46AE" w:rsidRPr="009A46AE">
          <w:rPr>
            <w:rFonts w:ascii="Times New Roman" w:hAnsi="Times New Roman"/>
            <w:color w:val="000000"/>
            <w:sz w:val="24"/>
          </w:rPr>
          <w:t>(ca. 50% in Methanol)</w:t>
        </w:r>
      </w:ins>
      <w:ins w:id="400" w:author="季 晨瑞" w:date="2018-10-09T14:10:00Z">
        <w:r w:rsidR="00BA54A1">
          <w:rPr>
            <w:rFonts w:ascii="Times New Roman" w:hAnsi="Times New Roman"/>
            <w:color w:val="000000"/>
            <w:sz w:val="24"/>
          </w:rPr>
          <w:t xml:space="preserve"> and </w:t>
        </w:r>
        <w:proofErr w:type="spellStart"/>
        <w:r w:rsidR="00BA54A1" w:rsidRPr="00BA54A1">
          <w:rPr>
            <w:rFonts w:ascii="Times New Roman" w:hAnsi="Times New Roman"/>
            <w:color w:val="000000"/>
            <w:sz w:val="24"/>
          </w:rPr>
          <w:t>Aminopropyltrimethoxysilane</w:t>
        </w:r>
      </w:ins>
      <w:proofErr w:type="spellEnd"/>
      <w:ins w:id="401" w:author="季 晨瑞" w:date="2018-09-19T16:03:00Z">
        <w:r w:rsidR="00632C5B">
          <w:rPr>
            <w:rFonts w:ascii="Times New Roman" w:hAnsi="Times New Roman"/>
            <w:color w:val="000000"/>
            <w:sz w:val="24"/>
          </w:rPr>
          <w:t xml:space="preserve"> </w:t>
        </w:r>
      </w:ins>
      <w:r w:rsidRPr="00FC70D4">
        <w:rPr>
          <w:rFonts w:ascii="Times New Roman" w:hAnsi="Times New Roman" w:hint="eastAsia"/>
          <w:color w:val="000000"/>
          <w:sz w:val="24"/>
        </w:rPr>
        <w:t xml:space="preserve">were </w:t>
      </w:r>
      <w:ins w:id="402" w:author="季 晨瑞" w:date="2018-09-19T14:50:00Z">
        <w:r w:rsidR="009A46AE">
          <w:rPr>
            <w:rFonts w:ascii="Times New Roman" w:hAnsi="Times New Roman"/>
            <w:color w:val="000000"/>
            <w:sz w:val="24"/>
          </w:rPr>
          <w:t>purchased</w:t>
        </w:r>
      </w:ins>
      <w:del w:id="403" w:author="季 晨瑞" w:date="2018-09-19T14:50:00Z">
        <w:r w:rsidRPr="00FC70D4" w:rsidDel="009A46AE">
          <w:rPr>
            <w:rFonts w:ascii="Times New Roman" w:hAnsi="Times New Roman" w:hint="eastAsia"/>
            <w:color w:val="000000"/>
            <w:sz w:val="24"/>
          </w:rPr>
          <w:delText>achieved</w:delText>
        </w:r>
      </w:del>
      <w:r w:rsidRPr="00FC70D4">
        <w:rPr>
          <w:rFonts w:ascii="Times New Roman" w:hAnsi="Times New Roman" w:hint="eastAsia"/>
          <w:color w:val="000000"/>
          <w:sz w:val="24"/>
        </w:rPr>
        <w:t xml:space="preserve"> from </w:t>
      </w:r>
      <w:ins w:id="404" w:author="季 晨瑞" w:date="2018-09-19T14:54:00Z">
        <w:r w:rsidR="009A46AE">
          <w:rPr>
            <w:rFonts w:ascii="Times New Roman" w:hAnsi="Times New Roman"/>
            <w:color w:val="000000"/>
            <w:sz w:val="24"/>
          </w:rPr>
          <w:t>J&amp;K Scientific.</w:t>
        </w:r>
      </w:ins>
      <w:del w:id="405" w:author="季 晨瑞" w:date="2018-09-19T14:54:00Z">
        <w:r w:rsidRPr="00FC70D4" w:rsidDel="009A46AE">
          <w:rPr>
            <w:rFonts w:ascii="Times New Roman" w:hAnsi="Times New Roman" w:hint="eastAsia"/>
            <w:color w:val="000000"/>
            <w:sz w:val="24"/>
          </w:rPr>
          <w:delText>Liaoning</w:delText>
        </w:r>
      </w:del>
      <w:r w:rsidRPr="00FC70D4">
        <w:rPr>
          <w:rFonts w:ascii="Times New Roman" w:hAnsi="Times New Roman" w:hint="eastAsia"/>
          <w:color w:val="000000"/>
          <w:sz w:val="24"/>
        </w:rPr>
        <w:t xml:space="preserve"> </w:t>
      </w:r>
      <w:del w:id="406" w:author="季 晨瑞" w:date="2018-09-19T14:51:00Z">
        <w:r w:rsidRPr="00FC70D4" w:rsidDel="009A46AE">
          <w:rPr>
            <w:rFonts w:ascii="Times New Roman" w:hAnsi="Times New Roman" w:hint="eastAsia"/>
            <w:color w:val="000000"/>
            <w:sz w:val="24"/>
          </w:rPr>
          <w:delText xml:space="preserve">Shengyang Laibo Company in China. </w:delText>
        </w:r>
        <w:r w:rsidRPr="00FC70D4" w:rsidDel="009A46AE">
          <w:rPr>
            <w:rFonts w:ascii="Times New Roman" w:hAnsi="Times New Roman"/>
            <w:bCs/>
            <w:color w:val="000000"/>
            <w:sz w:val="24"/>
            <w:shd w:val="clear" w:color="auto" w:fill="FFFFFF"/>
          </w:rPr>
          <w:delText>3-Dimethylaminopropylamine</w:delText>
        </w:r>
        <w:r w:rsidRPr="00FC70D4" w:rsidDel="009A46AE">
          <w:rPr>
            <w:rFonts w:ascii="Times New Roman" w:hAnsi="Times New Roman" w:hint="eastAsia"/>
            <w:bCs/>
            <w:color w:val="000000"/>
            <w:sz w:val="24"/>
            <w:shd w:val="clear" w:color="auto" w:fill="FFFFFF"/>
          </w:rPr>
          <w:delText xml:space="preserve"> was </w:delText>
        </w:r>
        <w:r w:rsidRPr="00FC70D4" w:rsidDel="009A46AE">
          <w:rPr>
            <w:rFonts w:ascii="Times New Roman" w:hAnsi="Times New Roman"/>
            <w:color w:val="000000"/>
            <w:sz w:val="24"/>
          </w:rPr>
          <w:fldChar w:fldCharType="begin"/>
        </w:r>
        <w:r w:rsidRPr="00FC70D4" w:rsidDel="009A46AE">
          <w:rPr>
            <w:rFonts w:ascii="Times New Roman" w:hAnsi="Times New Roman" w:hint="eastAsia"/>
            <w:color w:val="000000"/>
            <w:sz w:val="24"/>
          </w:rPr>
          <w:delInstrText xml:space="preserve"> HYPERLINK "http://dict.youdao.com/w/eng/purchase/" \l "keyfrom=dict.basic.discriminate" </w:delInstrText>
        </w:r>
        <w:r w:rsidRPr="00FC70D4" w:rsidDel="009A46AE">
          <w:rPr>
            <w:rFonts w:ascii="Times New Roman" w:hAnsi="Times New Roman"/>
            <w:color w:val="000000"/>
            <w:sz w:val="24"/>
          </w:rPr>
          <w:fldChar w:fldCharType="separate"/>
        </w:r>
        <w:r w:rsidRPr="00FC70D4" w:rsidDel="009A46AE">
          <w:rPr>
            <w:rFonts w:ascii="Times New Roman" w:hAnsi="Times New Roman"/>
            <w:color w:val="000000"/>
            <w:sz w:val="24"/>
          </w:rPr>
          <w:delText>purchase</w:delText>
        </w:r>
        <w:r w:rsidRPr="00FC70D4" w:rsidDel="009A46AE">
          <w:rPr>
            <w:rFonts w:ascii="Times New Roman" w:hAnsi="Times New Roman"/>
            <w:color w:val="000000"/>
            <w:sz w:val="24"/>
          </w:rPr>
          <w:fldChar w:fldCharType="end"/>
        </w:r>
        <w:r w:rsidRPr="00FC70D4" w:rsidDel="009A46AE">
          <w:rPr>
            <w:rFonts w:ascii="Times New Roman" w:hAnsi="Times New Roman" w:hint="eastAsia"/>
            <w:color w:val="000000"/>
            <w:sz w:val="24"/>
          </w:rPr>
          <w:delText>d from Shanghai Tixiai Huacheng Industrial Development</w:delText>
        </w:r>
        <w:r w:rsidRPr="00FC70D4" w:rsidDel="009A46AE">
          <w:rPr>
            <w:rFonts w:ascii="Times New Roman" w:hAnsi="Times New Roman"/>
            <w:color w:val="000000"/>
            <w:sz w:val="24"/>
          </w:rPr>
          <w:delText xml:space="preserve"> </w:delText>
        </w:r>
        <w:r w:rsidRPr="00FC70D4" w:rsidDel="009A46AE">
          <w:rPr>
            <w:rFonts w:ascii="Times New Roman" w:eastAsia="AdvOT999035f4" w:hAnsi="Times New Roman"/>
            <w:color w:val="000000"/>
            <w:sz w:val="24"/>
          </w:rPr>
          <w:delText>Company</w:delText>
        </w:r>
        <w:r w:rsidRPr="00FC70D4" w:rsidDel="009A46AE">
          <w:rPr>
            <w:rFonts w:ascii="Times New Roman" w:hAnsi="Times New Roman" w:hint="eastAsia"/>
            <w:color w:val="000000"/>
            <w:sz w:val="24"/>
          </w:rPr>
          <w:delText>.</w:delText>
        </w:r>
      </w:del>
    </w:p>
    <w:p w:rsidR="00FC70D4" w:rsidDel="008B5DAC" w:rsidRDefault="00AF7E79" w:rsidP="00D54845">
      <w:pPr>
        <w:spacing w:line="480" w:lineRule="auto"/>
        <w:rPr>
          <w:del w:id="407" w:author="季 晨瑞" w:date="2018-09-20T16:16:00Z"/>
        </w:rPr>
        <w:pPrChange w:id="408" w:author="季 晨瑞" w:date="2018-10-09T14:11:00Z">
          <w:pPr>
            <w:spacing w:line="480" w:lineRule="auto"/>
            <w:jc w:val="center"/>
          </w:pPr>
        </w:pPrChange>
      </w:pPr>
      <w:del w:id="409" w:author="季 晨瑞" w:date="2018-09-20T16:16:00Z">
        <w:r w:rsidRPr="00CB7C38" w:rsidDel="008B5DAC">
          <w:rPr>
            <w:noProof/>
          </w:rPr>
          <w:drawing>
            <wp:inline distT="0" distB="0" distL="0" distR="0">
              <wp:extent cx="5269230" cy="24104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9230" cy="2410460"/>
                      </a:xfrm>
                      <a:prstGeom prst="rect">
                        <a:avLst/>
                      </a:prstGeom>
                      <a:noFill/>
                      <a:ln>
                        <a:noFill/>
                      </a:ln>
                    </pic:spPr>
                  </pic:pic>
                </a:graphicData>
              </a:graphic>
            </wp:inline>
          </w:drawing>
        </w:r>
      </w:del>
    </w:p>
    <w:p w:rsidR="0037097A" w:rsidDel="008B5DAC" w:rsidRDefault="00AF7E79" w:rsidP="00D54845">
      <w:pPr>
        <w:spacing w:line="480" w:lineRule="auto"/>
        <w:rPr>
          <w:del w:id="410" w:author="季 晨瑞" w:date="2018-09-20T16:16:00Z"/>
        </w:rPr>
        <w:pPrChange w:id="411" w:author="季 晨瑞" w:date="2018-10-09T14:11:00Z">
          <w:pPr>
            <w:spacing w:line="480" w:lineRule="auto"/>
            <w:jc w:val="center"/>
          </w:pPr>
        </w:pPrChange>
      </w:pPr>
      <w:del w:id="412" w:author="季 晨瑞" w:date="2018-09-20T16:16:00Z">
        <w:r w:rsidDel="008B5DAC">
          <w:rPr>
            <w:noProof/>
          </w:rPr>
          <w:drawing>
            <wp:inline distT="0" distB="0" distL="0" distR="0">
              <wp:extent cx="5495925" cy="3006725"/>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95925" cy="3006725"/>
                      </a:xfrm>
                      <a:prstGeom prst="rect">
                        <a:avLst/>
                      </a:prstGeom>
                      <a:noFill/>
                      <a:ln>
                        <a:noFill/>
                      </a:ln>
                      <a:effectLst/>
                    </pic:spPr>
                  </pic:pic>
                </a:graphicData>
              </a:graphic>
            </wp:inline>
          </w:drawing>
        </w:r>
      </w:del>
    </w:p>
    <w:p w:rsidR="00FC70D4" w:rsidRPr="00FC70D4" w:rsidDel="008B5DAC" w:rsidRDefault="00FC70D4" w:rsidP="00D54845">
      <w:pPr>
        <w:widowControl/>
        <w:spacing w:line="480" w:lineRule="auto"/>
        <w:ind w:firstLineChars="200" w:firstLine="480"/>
        <w:rPr>
          <w:del w:id="413" w:author="季 晨瑞" w:date="2018-09-20T16:16:00Z"/>
          <w:rFonts w:ascii="Times New Roman" w:hAnsi="Times New Roman"/>
          <w:sz w:val="24"/>
        </w:rPr>
        <w:pPrChange w:id="414" w:author="季 晨瑞" w:date="2018-10-09T14:11:00Z">
          <w:pPr>
            <w:widowControl/>
            <w:spacing w:line="480" w:lineRule="auto"/>
            <w:ind w:firstLineChars="200" w:firstLine="480"/>
            <w:jc w:val="center"/>
          </w:pPr>
        </w:pPrChange>
      </w:pPr>
      <w:del w:id="415" w:author="季 晨瑞" w:date="2018-09-20T16:16:00Z">
        <w:r w:rsidRPr="00FC70D4" w:rsidDel="008B5DAC">
          <w:rPr>
            <w:rFonts w:ascii="Times New Roman" w:hAnsi="Times New Roman" w:hint="eastAsia"/>
            <w:sz w:val="24"/>
          </w:rPr>
          <w:delText xml:space="preserve">Fig.1 </w:delText>
        </w:r>
        <w:r w:rsidRPr="00FC70D4" w:rsidDel="008B5DAC">
          <w:rPr>
            <w:rFonts w:ascii="Times New Roman" w:eastAsia="AdvOT9b12cd41" w:hAnsi="Times New Roman"/>
            <w:color w:val="000000"/>
            <w:sz w:val="24"/>
          </w:rPr>
          <w:delText xml:space="preserve">Schematic of the preparation process of MGO and </w:delText>
        </w:r>
        <w:r w:rsidRPr="00FC70D4" w:rsidDel="008B5DAC">
          <w:rPr>
            <w:rFonts w:ascii="Times New Roman" w:hAnsi="Times New Roman" w:hint="eastAsia"/>
            <w:color w:val="000000"/>
            <w:sz w:val="24"/>
          </w:rPr>
          <w:delText>Q</w:delText>
        </w:r>
      </w:del>
      <w:ins w:id="416" w:author="lenovo" w:date="2017-09-22T10:27:00Z">
        <w:del w:id="417" w:author="季 晨瑞" w:date="2018-09-20T16:16:00Z">
          <w:r w:rsidR="004E71BB" w:rsidDel="008B5DAC">
            <w:rPr>
              <w:rFonts w:ascii="Times New Roman" w:hAnsi="Times New Roman" w:hint="eastAsia"/>
              <w:color w:val="000000"/>
              <w:sz w:val="24"/>
            </w:rPr>
            <w:delText>A</w:delText>
          </w:r>
        </w:del>
      </w:ins>
      <w:del w:id="418" w:author="季 晨瑞" w:date="2018-09-20T16:16:00Z">
        <w:r w:rsidRPr="00FC70D4" w:rsidDel="008B5DAC">
          <w:rPr>
            <w:rFonts w:ascii="Times New Roman" w:hAnsi="Times New Roman" w:hint="eastAsia"/>
            <w:color w:val="000000"/>
            <w:sz w:val="24"/>
          </w:rPr>
          <w:delText>BPPO</w:delText>
        </w:r>
        <w:r w:rsidRPr="00FC70D4" w:rsidDel="008B5DAC">
          <w:rPr>
            <w:rFonts w:ascii="Times New Roman" w:eastAsia="AdvOT9b12cd41" w:hAnsi="Times New Roman"/>
            <w:color w:val="000000"/>
            <w:sz w:val="24"/>
          </w:rPr>
          <w:delText xml:space="preserve"> based</w:delText>
        </w:r>
        <w:r w:rsidRPr="00FC70D4" w:rsidDel="008B5DAC">
          <w:rPr>
            <w:rFonts w:ascii="Times New Roman" w:hAnsi="Times New Roman" w:hint="eastAsia"/>
            <w:color w:val="000000"/>
            <w:sz w:val="24"/>
          </w:rPr>
          <w:delText xml:space="preserve"> </w:delText>
        </w:r>
        <w:r w:rsidRPr="00FC70D4" w:rsidDel="008B5DAC">
          <w:rPr>
            <w:rFonts w:ascii="Times New Roman" w:eastAsia="AdvOT9b12cd41" w:hAnsi="Times New Roman"/>
            <w:color w:val="000000"/>
            <w:sz w:val="24"/>
          </w:rPr>
          <w:delText xml:space="preserve">composite membranes; and photos of GO and MGO aqueous solutions as well as </w:delText>
        </w:r>
        <w:r w:rsidRPr="00FC70D4" w:rsidDel="008B5DAC">
          <w:rPr>
            <w:rFonts w:ascii="Times New Roman" w:hAnsi="Times New Roman" w:hint="eastAsia"/>
            <w:color w:val="000000"/>
            <w:sz w:val="24"/>
          </w:rPr>
          <w:delText>QBPPO</w:delText>
        </w:r>
        <w:r w:rsidRPr="00FC70D4" w:rsidDel="008B5DAC">
          <w:rPr>
            <w:rFonts w:ascii="Times New Roman" w:eastAsia="AdvOT9b12cd41" w:hAnsi="Times New Roman"/>
            <w:color w:val="000000"/>
            <w:sz w:val="24"/>
          </w:rPr>
          <w:delText xml:space="preserve"> based composite membranes</w:delText>
        </w:r>
        <w:r w:rsidRPr="00FC70D4" w:rsidDel="008B5DAC">
          <w:rPr>
            <w:rFonts w:ascii="Times New Roman" w:hAnsi="Times New Roman" w:hint="eastAsia"/>
            <w:color w:val="000000"/>
            <w:sz w:val="24"/>
          </w:rPr>
          <w:delText>.</w:delText>
        </w:r>
      </w:del>
    </w:p>
    <w:p w:rsidR="0037097A" w:rsidRPr="00FC70D4" w:rsidRDefault="0037097A" w:rsidP="00D54845">
      <w:pPr>
        <w:widowControl/>
        <w:spacing w:line="480" w:lineRule="auto"/>
        <w:rPr>
          <w:rFonts w:ascii="Times New Roman" w:hAnsi="Times New Roman"/>
          <w:b/>
          <w:color w:val="000000"/>
          <w:sz w:val="24"/>
        </w:rPr>
        <w:pPrChange w:id="419" w:author="季 晨瑞" w:date="2018-10-09T14:11:00Z">
          <w:pPr>
            <w:widowControl/>
            <w:spacing w:line="480" w:lineRule="auto"/>
            <w:jc w:val="left"/>
          </w:pPr>
        </w:pPrChange>
      </w:pPr>
      <w:r w:rsidRPr="00FC70D4">
        <w:rPr>
          <w:rFonts w:ascii="Times New Roman" w:hAnsi="Times New Roman" w:hint="eastAsia"/>
          <w:b/>
          <w:bCs/>
          <w:color w:val="000000"/>
          <w:sz w:val="24"/>
        </w:rPr>
        <w:t xml:space="preserve">2.2 Synthesis of </w:t>
      </w:r>
      <w:ins w:id="420" w:author="季 晨瑞" w:date="2018-10-09T14:14:00Z">
        <w:r w:rsidR="00777C68">
          <w:rPr>
            <w:rFonts w:ascii="Times New Roman" w:hAnsi="Times New Roman"/>
            <w:b/>
            <w:bCs/>
            <w:color w:val="000000"/>
            <w:sz w:val="24"/>
          </w:rPr>
          <w:t xml:space="preserve">brominated </w:t>
        </w:r>
      </w:ins>
      <w:del w:id="421" w:author="季 晨瑞" w:date="2018-09-19T14:59:00Z">
        <w:r w:rsidRPr="00FC70D4" w:rsidDel="009A46AE">
          <w:rPr>
            <w:rFonts w:ascii="Times New Roman" w:hAnsi="Times New Roman" w:hint="eastAsia"/>
            <w:b/>
            <w:bCs/>
            <w:color w:val="000000"/>
            <w:sz w:val="24"/>
          </w:rPr>
          <w:delText>Q</w:delText>
        </w:r>
      </w:del>
      <w:r w:rsidRPr="00FC70D4">
        <w:rPr>
          <w:rFonts w:ascii="Times New Roman" w:hAnsi="Times New Roman" w:hint="eastAsia"/>
          <w:b/>
          <w:bCs/>
          <w:color w:val="000000"/>
          <w:sz w:val="24"/>
        </w:rPr>
        <w:t>PPO</w:t>
      </w:r>
    </w:p>
    <w:p w:rsidR="00B10FB0" w:rsidDel="00EC7908" w:rsidRDefault="00777C68" w:rsidP="00D54845">
      <w:pPr>
        <w:widowControl/>
        <w:spacing w:line="480" w:lineRule="auto"/>
        <w:ind w:firstLineChars="200" w:firstLine="480"/>
        <w:rPr>
          <w:del w:id="422" w:author="季 晨瑞" w:date="2018-09-20T16:17:00Z"/>
          <w:rFonts w:ascii="Times New Roman" w:hAnsi="Times New Roman"/>
          <w:sz w:val="24"/>
        </w:rPr>
        <w:pPrChange w:id="423" w:author="季 晨瑞" w:date="2018-10-09T14:13:00Z">
          <w:pPr>
            <w:widowControl/>
            <w:spacing w:line="480" w:lineRule="auto"/>
            <w:ind w:left="-136" w:firstLineChars="200" w:firstLine="480"/>
          </w:pPr>
        </w:pPrChange>
      </w:pPr>
      <w:ins w:id="424" w:author="季 晨瑞" w:date="2018-10-09T14:14:00Z">
        <w:r>
          <w:rPr>
            <w:rFonts w:ascii="Times New Roman" w:hAnsi="Times New Roman"/>
            <w:color w:val="000000"/>
            <w:sz w:val="24"/>
          </w:rPr>
          <w:t xml:space="preserve">Brominated </w:t>
        </w:r>
      </w:ins>
      <w:del w:id="425" w:author="季 晨瑞" w:date="2018-09-19T15:00:00Z">
        <w:r w:rsidR="0037097A" w:rsidRPr="0077266C" w:rsidDel="00344589">
          <w:rPr>
            <w:rFonts w:ascii="Times New Roman" w:hAnsi="Times New Roman"/>
            <w:color w:val="000000"/>
            <w:sz w:val="24"/>
          </w:rPr>
          <w:delText>Q</w:delText>
        </w:r>
      </w:del>
      <w:r w:rsidR="0037097A" w:rsidRPr="0077266C">
        <w:rPr>
          <w:rFonts w:ascii="Times New Roman" w:hAnsi="Times New Roman"/>
          <w:color w:val="000000"/>
          <w:sz w:val="24"/>
        </w:rPr>
        <w:t>PPO</w:t>
      </w:r>
      <w:ins w:id="426" w:author="季 晨瑞" w:date="2018-10-09T14:14:00Z">
        <w:r>
          <w:rPr>
            <w:rFonts w:ascii="Times New Roman" w:hAnsi="Times New Roman"/>
            <w:color w:val="000000"/>
            <w:sz w:val="24"/>
          </w:rPr>
          <w:t xml:space="preserve"> (BPPO)</w:t>
        </w:r>
      </w:ins>
      <w:r w:rsidR="0037097A" w:rsidRPr="0077266C">
        <w:rPr>
          <w:rFonts w:ascii="Times New Roman" w:hAnsi="Times New Roman"/>
          <w:color w:val="000000"/>
          <w:sz w:val="24"/>
        </w:rPr>
        <w:t xml:space="preserve"> was synthesized by </w:t>
      </w:r>
      <w:proofErr w:type="spellStart"/>
      <w:ins w:id="427" w:author="季 晨瑞" w:date="2018-09-19T15:01:00Z">
        <w:r w:rsidR="00344589">
          <w:rPr>
            <w:rFonts w:ascii="Times New Roman" w:hAnsi="Times New Roman"/>
            <w:color w:val="000000"/>
            <w:sz w:val="24"/>
          </w:rPr>
          <w:t>br</w:t>
        </w:r>
      </w:ins>
      <w:ins w:id="428" w:author="季 晨瑞" w:date="2018-10-04T12:52:00Z">
        <w:r w:rsidR="00386831">
          <w:rPr>
            <w:rFonts w:ascii="Times New Roman" w:hAnsi="Times New Roman"/>
            <w:color w:val="000000"/>
            <w:sz w:val="24"/>
          </w:rPr>
          <w:t>omomethylation</w:t>
        </w:r>
      </w:ins>
      <w:proofErr w:type="spellEnd"/>
      <w:ins w:id="429" w:author="季 晨瑞" w:date="2018-09-19T15:01:00Z">
        <w:r w:rsidR="00344589">
          <w:rPr>
            <w:rFonts w:ascii="Times New Roman" w:hAnsi="Times New Roman"/>
            <w:color w:val="000000"/>
            <w:sz w:val="24"/>
          </w:rPr>
          <w:t xml:space="preserve"> of </w:t>
        </w:r>
      </w:ins>
      <w:del w:id="430" w:author="季 晨瑞" w:date="2018-09-19T15:01:00Z">
        <w:r w:rsidR="0037097A" w:rsidRPr="0077266C" w:rsidDel="00344589">
          <w:rPr>
            <w:rFonts w:ascii="Times New Roman" w:hAnsi="Times New Roman"/>
            <w:color w:val="000000"/>
            <w:sz w:val="24"/>
          </w:rPr>
          <w:delText xml:space="preserve">quaterization of bromomethylated </w:delText>
        </w:r>
      </w:del>
      <w:r w:rsidR="0037097A" w:rsidRPr="0077266C">
        <w:rPr>
          <w:rFonts w:ascii="Times New Roman" w:hAnsi="Times New Roman"/>
          <w:color w:val="000000"/>
          <w:sz w:val="24"/>
          <w:shd w:val="clear" w:color="auto" w:fill="FFFFFF"/>
        </w:rPr>
        <w:t>polyphenylene</w:t>
      </w:r>
      <w:ins w:id="431" w:author="季 晨瑞" w:date="2018-09-19T15:01:00Z">
        <w:r w:rsidR="00344589">
          <w:rPr>
            <w:rFonts w:ascii="Times New Roman" w:hAnsi="Times New Roman"/>
            <w:color w:val="000000"/>
            <w:sz w:val="24"/>
            <w:shd w:val="clear" w:color="auto" w:fill="FFFFFF"/>
          </w:rPr>
          <w:t xml:space="preserve"> </w:t>
        </w:r>
      </w:ins>
      <w:del w:id="432" w:author="季 晨瑞" w:date="2018-09-19T15:01:00Z">
        <w:r w:rsidR="0037097A" w:rsidRPr="0077266C" w:rsidDel="00344589">
          <w:rPr>
            <w:rFonts w:ascii="Times New Roman" w:hAnsi="Times New Roman"/>
            <w:color w:val="000000"/>
            <w:sz w:val="24"/>
            <w:shd w:val="clear" w:color="auto" w:fill="FFFFFF"/>
          </w:rPr>
          <w:delText xml:space="preserve"> </w:delText>
        </w:r>
      </w:del>
      <w:r w:rsidR="0037097A" w:rsidRPr="0077266C">
        <w:rPr>
          <w:rFonts w:ascii="Times New Roman" w:hAnsi="Times New Roman"/>
          <w:color w:val="000000"/>
          <w:sz w:val="24"/>
        </w:rPr>
        <w:t>(</w:t>
      </w:r>
      <w:del w:id="433" w:author="季 晨瑞" w:date="2018-09-19T15:01:00Z">
        <w:r w:rsidR="0037097A" w:rsidRPr="0077266C" w:rsidDel="00344589">
          <w:rPr>
            <w:rFonts w:ascii="Times New Roman" w:hAnsi="Times New Roman"/>
            <w:color w:val="000000"/>
            <w:sz w:val="24"/>
          </w:rPr>
          <w:delText>B</w:delText>
        </w:r>
      </w:del>
      <w:r w:rsidR="0037097A" w:rsidRPr="0077266C">
        <w:rPr>
          <w:rFonts w:ascii="Times New Roman" w:hAnsi="Times New Roman"/>
          <w:color w:val="000000"/>
          <w:sz w:val="24"/>
        </w:rPr>
        <w:t xml:space="preserve">PPO) with </w:t>
      </w:r>
      <w:proofErr w:type="gramStart"/>
      <w:ins w:id="434" w:author="季 晨瑞" w:date="2018-09-19T15:02:00Z">
        <w:r w:rsidR="00344589">
          <w:rPr>
            <w:rFonts w:ascii="Times New Roman" w:hAnsi="Times New Roman"/>
            <w:color w:val="000000"/>
            <w:sz w:val="24"/>
            <w:shd w:val="clear" w:color="auto" w:fill="FFFFFF"/>
          </w:rPr>
          <w:t>NBS</w:t>
        </w:r>
      </w:ins>
      <w:ins w:id="435" w:author="季 晨瑞" w:date="2018-09-23T12:50:00Z">
        <w:r w:rsidR="00560E94">
          <w:rPr>
            <w:rFonts w:ascii="Times New Roman" w:hAnsi="Times New Roman"/>
            <w:color w:val="000000"/>
            <w:sz w:val="24"/>
            <w:shd w:val="clear" w:color="auto" w:fill="FFFFFF"/>
            <w:vertAlign w:val="superscript"/>
          </w:rPr>
          <w:t>[</w:t>
        </w:r>
        <w:proofErr w:type="gramEnd"/>
        <w:r w:rsidR="00560E94">
          <w:rPr>
            <w:rFonts w:ascii="Times New Roman" w:hAnsi="Times New Roman"/>
            <w:color w:val="000000"/>
            <w:sz w:val="24"/>
            <w:shd w:val="clear" w:color="auto" w:fill="FFFFFF"/>
            <w:vertAlign w:val="superscript"/>
          </w:rPr>
          <w:t>25]</w:t>
        </w:r>
      </w:ins>
      <w:del w:id="436" w:author="季 晨瑞" w:date="2018-09-19T15:02:00Z">
        <w:r w:rsidR="0037097A" w:rsidRPr="0077266C" w:rsidDel="00344589">
          <w:rPr>
            <w:rFonts w:ascii="Times New Roman" w:hAnsi="Times New Roman"/>
            <w:color w:val="000000"/>
            <w:sz w:val="24"/>
          </w:rPr>
          <w:delText>t</w:delText>
        </w:r>
        <w:r w:rsidR="0037097A" w:rsidRPr="0077266C" w:rsidDel="00344589">
          <w:rPr>
            <w:rFonts w:ascii="Times New Roman" w:hAnsi="Times New Roman"/>
            <w:color w:val="000000"/>
            <w:sz w:val="24"/>
            <w:shd w:val="clear" w:color="auto" w:fill="FFFFFF"/>
          </w:rPr>
          <w:delText>riethylamine</w:delText>
        </w:r>
      </w:del>
      <w:r w:rsidR="0037097A" w:rsidRPr="0077266C">
        <w:rPr>
          <w:rFonts w:ascii="Times New Roman" w:hAnsi="Times New Roman"/>
          <w:color w:val="000000"/>
          <w:sz w:val="24"/>
          <w:shd w:val="clear" w:color="auto" w:fill="FFFFFF"/>
        </w:rPr>
        <w:t>.</w:t>
      </w:r>
      <w:r w:rsidR="0037097A" w:rsidRPr="0077266C">
        <w:rPr>
          <w:rFonts w:ascii="Times New Roman" w:hAnsi="Times New Roman"/>
          <w:color w:val="000000"/>
          <w:sz w:val="24"/>
        </w:rPr>
        <w:t xml:space="preserve"> </w:t>
      </w:r>
      <w:ins w:id="437" w:author="季 晨瑞" w:date="2018-09-19T15:02:00Z">
        <w:r w:rsidR="00344589">
          <w:rPr>
            <w:rFonts w:ascii="Times New Roman" w:hAnsi="Times New Roman"/>
            <w:color w:val="000000"/>
            <w:sz w:val="24"/>
          </w:rPr>
          <w:t>T</w:t>
        </w:r>
      </w:ins>
      <w:del w:id="438" w:author="季 晨瑞" w:date="2018-09-19T15:02:00Z">
        <w:r w:rsidR="0037097A" w:rsidRPr="0077266C" w:rsidDel="00344589">
          <w:rPr>
            <w:rFonts w:ascii="Times New Roman" w:hAnsi="Times New Roman"/>
            <w:color w:val="000000"/>
            <w:sz w:val="24"/>
          </w:rPr>
          <w:delText>t</w:delText>
        </w:r>
      </w:del>
      <w:r w:rsidR="0037097A" w:rsidRPr="0077266C">
        <w:rPr>
          <w:rFonts w:ascii="Times New Roman" w:hAnsi="Times New Roman"/>
          <w:color w:val="000000"/>
          <w:sz w:val="24"/>
        </w:rPr>
        <w:t>he</w:t>
      </w:r>
      <w:r w:rsidR="0037097A" w:rsidRPr="0077266C">
        <w:rPr>
          <w:rFonts w:ascii="Times New Roman" w:eastAsia="AdvOT863180fb" w:hAnsi="Times New Roman"/>
          <w:color w:val="000000"/>
          <w:sz w:val="24"/>
        </w:rPr>
        <w:t xml:space="preserve"> procedure</w:t>
      </w:r>
      <w:r w:rsidR="0037097A" w:rsidRPr="0077266C">
        <w:rPr>
          <w:rFonts w:ascii="Times New Roman" w:hAnsi="Times New Roman"/>
          <w:sz w:val="24"/>
        </w:rPr>
        <w:t xml:space="preserve"> </w:t>
      </w:r>
      <w:r w:rsidR="0037097A" w:rsidRPr="0077266C">
        <w:rPr>
          <w:rFonts w:ascii="Times New Roman" w:eastAsia="AdvOT863180fb" w:hAnsi="Times New Roman"/>
          <w:color w:val="000000"/>
          <w:sz w:val="24"/>
        </w:rPr>
        <w:t xml:space="preserve">of </w:t>
      </w:r>
      <w:r w:rsidR="0037097A" w:rsidRPr="0077266C">
        <w:rPr>
          <w:rFonts w:ascii="Times New Roman" w:hAnsi="Times New Roman"/>
          <w:color w:val="000000"/>
          <w:sz w:val="24"/>
        </w:rPr>
        <w:t xml:space="preserve">the </w:t>
      </w:r>
      <w:proofErr w:type="spellStart"/>
      <w:r w:rsidR="0037097A" w:rsidRPr="0077266C">
        <w:rPr>
          <w:rFonts w:ascii="Times New Roman" w:hAnsi="Times New Roman"/>
          <w:color w:val="000000"/>
          <w:sz w:val="24"/>
        </w:rPr>
        <w:t>b</w:t>
      </w:r>
      <w:r w:rsidR="0037097A" w:rsidRPr="0077266C">
        <w:rPr>
          <w:rFonts w:ascii="Times New Roman" w:eastAsia="AdvOT863180fb" w:hAnsi="Times New Roman"/>
          <w:color w:val="000000"/>
          <w:sz w:val="24"/>
        </w:rPr>
        <w:t>ro</w:t>
      </w:r>
      <w:ins w:id="439" w:author="季 晨瑞" w:date="2018-10-04T12:53:00Z">
        <w:r w:rsidR="00386831">
          <w:rPr>
            <w:rFonts w:ascii="Times New Roman" w:eastAsia="AdvOT863180fb" w:hAnsi="Times New Roman"/>
            <w:color w:val="000000"/>
            <w:sz w:val="24"/>
          </w:rPr>
          <w:t>momethylation</w:t>
        </w:r>
      </w:ins>
      <w:proofErr w:type="spellEnd"/>
      <w:del w:id="440" w:author="季 晨瑞" w:date="2018-10-04T12:53:00Z">
        <w:r w:rsidR="0037097A" w:rsidRPr="0077266C" w:rsidDel="00386831">
          <w:rPr>
            <w:rFonts w:ascii="Times New Roman" w:eastAsia="AdvOT863180fb" w:hAnsi="Times New Roman"/>
            <w:color w:val="000000"/>
            <w:sz w:val="24"/>
          </w:rPr>
          <w:delText>mination</w:delText>
        </w:r>
      </w:del>
      <w:r w:rsidR="0037097A" w:rsidRPr="0077266C">
        <w:rPr>
          <w:rFonts w:ascii="Times New Roman" w:eastAsia="AdvOT863180fb" w:hAnsi="Times New Roman"/>
          <w:color w:val="000000"/>
          <w:sz w:val="24"/>
        </w:rPr>
        <w:t xml:space="preserve"> </w:t>
      </w:r>
      <w:r w:rsidR="0037097A" w:rsidRPr="0077266C">
        <w:rPr>
          <w:rFonts w:ascii="Times New Roman" w:hAnsi="Times New Roman"/>
          <w:bCs/>
          <w:sz w:val="24"/>
        </w:rPr>
        <w:t xml:space="preserve">reaction </w:t>
      </w:r>
      <w:r w:rsidR="0037097A" w:rsidRPr="0077266C">
        <w:rPr>
          <w:rFonts w:ascii="Times New Roman" w:eastAsia="AdvOT863180fb" w:hAnsi="Times New Roman"/>
          <w:color w:val="000000"/>
          <w:sz w:val="24"/>
        </w:rPr>
        <w:t>was</w:t>
      </w:r>
      <w:r w:rsidR="0037097A" w:rsidRPr="0077266C">
        <w:rPr>
          <w:rFonts w:ascii="Times New Roman" w:hAnsi="Times New Roman"/>
          <w:color w:val="000000"/>
          <w:sz w:val="24"/>
        </w:rPr>
        <w:t xml:space="preserve"> as </w:t>
      </w:r>
      <w:ins w:id="441" w:author="季 晨瑞" w:date="2018-09-20T10:40:00Z">
        <w:r w:rsidR="004D558A">
          <w:rPr>
            <w:rFonts w:ascii="Times New Roman" w:hAnsi="Times New Roman" w:hint="eastAsia"/>
            <w:color w:val="000000"/>
            <w:sz w:val="24"/>
          </w:rPr>
          <w:t>summ</w:t>
        </w:r>
        <w:r w:rsidR="004D558A">
          <w:rPr>
            <w:rFonts w:ascii="Times New Roman" w:hAnsi="Times New Roman"/>
            <w:color w:val="000000"/>
            <w:sz w:val="24"/>
          </w:rPr>
          <w:t xml:space="preserve">arized in </w:t>
        </w:r>
      </w:ins>
      <w:ins w:id="442" w:author="季 晨瑞" w:date="2018-10-06T15:00:00Z">
        <w:r w:rsidR="00247CB4">
          <w:rPr>
            <w:rFonts w:ascii="Times New Roman" w:hAnsi="Times New Roman" w:hint="eastAsia"/>
            <w:color w:val="000000"/>
            <w:sz w:val="24"/>
          </w:rPr>
          <w:t>Fig</w:t>
        </w:r>
        <w:r w:rsidR="00247CB4">
          <w:rPr>
            <w:rFonts w:ascii="Times New Roman" w:hAnsi="Times New Roman"/>
            <w:color w:val="000000"/>
            <w:sz w:val="24"/>
          </w:rPr>
          <w:t>.</w:t>
        </w:r>
      </w:ins>
      <w:ins w:id="443" w:author="季 晨瑞" w:date="2018-09-20T10:40:00Z">
        <w:r w:rsidR="004D558A">
          <w:rPr>
            <w:rFonts w:ascii="Times New Roman" w:hAnsi="Times New Roman"/>
            <w:color w:val="000000"/>
            <w:sz w:val="24"/>
          </w:rPr>
          <w:t>1</w:t>
        </w:r>
      </w:ins>
      <w:del w:id="444" w:author="季 晨瑞" w:date="2018-09-20T10:39:00Z">
        <w:r w:rsidR="0037097A" w:rsidRPr="0077266C" w:rsidDel="00F6739F">
          <w:rPr>
            <w:rFonts w:ascii="Times New Roman" w:hAnsi="Times New Roman"/>
            <w:color w:val="000000"/>
            <w:sz w:val="24"/>
          </w:rPr>
          <w:delText>follows</w:delText>
        </w:r>
      </w:del>
      <w:r w:rsidR="0037097A" w:rsidRPr="0077266C">
        <w:rPr>
          <w:rFonts w:ascii="Times New Roman" w:hAnsi="Times New Roman"/>
          <w:color w:val="000000"/>
          <w:sz w:val="24"/>
        </w:rPr>
        <w:t>:</w:t>
      </w:r>
      <w:ins w:id="445" w:author="季 晨瑞" w:date="2018-09-19T15:02:00Z">
        <w:r w:rsidR="00344589">
          <w:rPr>
            <w:rFonts w:ascii="Times New Roman" w:hAnsi="Times New Roman"/>
            <w:color w:val="000000"/>
            <w:sz w:val="24"/>
          </w:rPr>
          <w:t xml:space="preserve"> </w:t>
        </w:r>
      </w:ins>
      <w:r w:rsidR="0037097A" w:rsidRPr="0077266C">
        <w:rPr>
          <w:rFonts w:ascii="Times New Roman" w:hAnsi="Times New Roman"/>
          <w:color w:val="000000"/>
          <w:sz w:val="24"/>
        </w:rPr>
        <w:t>PPO</w:t>
      </w:r>
      <w:ins w:id="446" w:author="季 晨瑞" w:date="2018-09-19T15:02:00Z">
        <w:r w:rsidR="00344589">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ins w:id="447" w:author="季 晨瑞" w:date="2018-09-19T15:03:00Z">
        <w:r w:rsidR="00344589">
          <w:rPr>
            <w:rFonts w:ascii="Times New Roman" w:hAnsi="Times New Roman"/>
            <w:color w:val="000000"/>
            <w:sz w:val="24"/>
          </w:rPr>
          <w:t>10.0</w:t>
        </w:r>
      </w:ins>
      <w:del w:id="448" w:author="季 晨瑞" w:date="2018-09-19T15:03:00Z">
        <w:r w:rsidR="0037097A" w:rsidRPr="0077266C" w:rsidDel="00344589">
          <w:rPr>
            <w:rFonts w:ascii="Times New Roman" w:hAnsi="Times New Roman"/>
            <w:color w:val="000000"/>
            <w:sz w:val="24"/>
          </w:rPr>
          <w:delText>8.30</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g, </w:t>
      </w:r>
      <w:ins w:id="449" w:author="季 晨瑞" w:date="2018-09-19T15:03:00Z">
        <w:r w:rsidR="00344589">
          <w:rPr>
            <w:rFonts w:ascii="Times New Roman" w:hAnsi="Times New Roman"/>
            <w:color w:val="000000"/>
            <w:sz w:val="24"/>
          </w:rPr>
          <w:t>56.3</w:t>
        </w:r>
      </w:ins>
      <w:del w:id="450" w:author="季 晨瑞" w:date="2018-09-19T15:03:00Z">
        <w:r w:rsidR="0037097A" w:rsidRPr="0077266C" w:rsidDel="00344589">
          <w:rPr>
            <w:rFonts w:ascii="Times New Roman" w:hAnsi="Times New Roman"/>
            <w:color w:val="000000"/>
            <w:sz w:val="24"/>
          </w:rPr>
          <w:delText>49.4</w:delText>
        </w:r>
      </w:del>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mmol)</w:t>
      </w:r>
      <w:r w:rsidR="0037097A" w:rsidRPr="0077266C">
        <w:rPr>
          <w:rFonts w:ascii="Times New Roman" w:hAnsi="Times New Roman"/>
          <w:color w:val="000000"/>
          <w:sz w:val="24"/>
        </w:rPr>
        <w:t xml:space="preserve"> and</w:t>
      </w:r>
      <w:r w:rsidR="0037097A" w:rsidRPr="0077266C">
        <w:rPr>
          <w:rFonts w:ascii="Times New Roman" w:eastAsia="AdvOT999035f4" w:hAnsi="Times New Roman"/>
          <w:color w:val="000000"/>
          <w:sz w:val="24"/>
        </w:rPr>
        <w:t xml:space="preserve"> </w:t>
      </w:r>
      <w:r w:rsidR="0037097A" w:rsidRPr="0077266C">
        <w:rPr>
          <w:rFonts w:ascii="Times New Roman" w:hAnsi="Times New Roman"/>
          <w:color w:val="000000"/>
          <w:sz w:val="24"/>
        </w:rPr>
        <w:t>chlorobenzene</w:t>
      </w:r>
      <w:ins w:id="451" w:author="季 晨瑞" w:date="2018-09-23T12:50:00Z">
        <w:r w:rsidR="00560E94">
          <w:rPr>
            <w:rFonts w:ascii="Times New Roman" w:hAnsi="Times New Roman"/>
            <w:color w:val="000000"/>
            <w:sz w:val="24"/>
          </w:rPr>
          <w:t xml:space="preserve"> </w:t>
        </w:r>
      </w:ins>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2</w:t>
      </w:r>
      <w:ins w:id="452" w:author="季 晨瑞" w:date="2018-09-19T15:03:00Z">
        <w:r w:rsidR="00344589">
          <w:rPr>
            <w:rFonts w:ascii="Times New Roman" w:hAnsi="Times New Roman"/>
            <w:color w:val="000000"/>
            <w:sz w:val="24"/>
          </w:rPr>
          <w:t>5</w:t>
        </w:r>
      </w:ins>
      <w:del w:id="453" w:author="季 晨瑞" w:date="2018-09-19T15:03:00Z">
        <w:r w:rsidR="0037097A" w:rsidRPr="0077266C" w:rsidDel="00344589">
          <w:rPr>
            <w:rFonts w:ascii="Times New Roman" w:hAnsi="Times New Roman"/>
            <w:color w:val="000000"/>
            <w:sz w:val="24"/>
          </w:rPr>
          <w:delText>0</w:delText>
        </w:r>
      </w:del>
      <w:r w:rsidR="0037097A" w:rsidRPr="0077266C">
        <w:rPr>
          <w:rFonts w:ascii="Times New Roman" w:hAnsi="Times New Roman"/>
          <w:color w:val="000000"/>
          <w:sz w:val="24"/>
        </w:rPr>
        <w:t>0 mL</w:t>
      </w:r>
      <w:r w:rsidR="0037097A" w:rsidRPr="0077266C">
        <w:rPr>
          <w:rFonts w:ascii="Times New Roman" w:eastAsia="AdvOT999035f4" w:hAnsi="Times New Roman"/>
          <w:color w:val="000000"/>
          <w:sz w:val="24"/>
        </w:rPr>
        <w:t>)</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were</w:t>
      </w:r>
      <w:r w:rsidR="0037097A" w:rsidRPr="0077266C">
        <w:rPr>
          <w:rFonts w:ascii="Times New Roman" w:hAnsi="Times New Roman"/>
          <w:color w:val="000000"/>
          <w:sz w:val="24"/>
        </w:rPr>
        <w:t xml:space="preserve"> </w:t>
      </w:r>
      <w:r w:rsidR="0037097A" w:rsidRPr="0077266C">
        <w:rPr>
          <w:rFonts w:ascii="Times New Roman" w:eastAsia="AdvOT999035f4" w:hAnsi="Times New Roman"/>
          <w:color w:val="000000"/>
          <w:sz w:val="24"/>
        </w:rPr>
        <w:t xml:space="preserve">added into </w:t>
      </w:r>
      <w:r w:rsidR="0037097A" w:rsidRPr="0077266C">
        <w:rPr>
          <w:rFonts w:ascii="Times New Roman" w:hAnsi="Times New Roman"/>
          <w:color w:val="000000"/>
          <w:sz w:val="24"/>
        </w:rPr>
        <w:t>500</w:t>
      </w:r>
      <w:r w:rsidR="0037097A" w:rsidRPr="0077266C">
        <w:rPr>
          <w:rFonts w:ascii="Times New Roman" w:eastAsia="AdvOT999035f4" w:hAnsi="Times New Roman"/>
          <w:color w:val="000000"/>
          <w:sz w:val="24"/>
        </w:rPr>
        <w:t xml:space="preserve"> mL three-neck </w:t>
      </w:r>
      <w:r w:rsidR="0037097A" w:rsidRPr="0077266C">
        <w:rPr>
          <w:rFonts w:ascii="Times New Roman" w:hAnsi="Times New Roman"/>
          <w:color w:val="000000"/>
          <w:sz w:val="24"/>
        </w:rPr>
        <w:t>fl</w:t>
      </w:r>
      <w:r w:rsidR="0037097A" w:rsidRPr="0077266C">
        <w:rPr>
          <w:rFonts w:ascii="Times New Roman" w:eastAsia="AdvOT999035f4" w:hAnsi="Times New Roman"/>
          <w:color w:val="000000"/>
          <w:sz w:val="24"/>
        </w:rPr>
        <w:t>ask</w:t>
      </w:r>
      <w:del w:id="454" w:author="季 晨瑞" w:date="2018-09-19T15:03:00Z">
        <w:r w:rsidR="0037097A" w:rsidRPr="0077266C" w:rsidDel="00344589">
          <w:rPr>
            <w:rFonts w:ascii="Times New Roman" w:hAnsi="Times New Roman"/>
            <w:color w:val="000000"/>
            <w:sz w:val="24"/>
          </w:rPr>
          <w:delText xml:space="preserve"> </w:delText>
        </w:r>
      </w:del>
      <w:r w:rsidR="0037097A" w:rsidRPr="0077266C">
        <w:rPr>
          <w:rFonts w:ascii="Times New Roman" w:hAnsi="Times New Roman"/>
          <w:color w:val="000000"/>
          <w:sz w:val="24"/>
        </w:rPr>
        <w:t>.</w:t>
      </w:r>
      <w:r w:rsidR="0037097A" w:rsidRPr="0077266C">
        <w:rPr>
          <w:rFonts w:ascii="Times New Roman" w:hAnsi="Times New Roman"/>
          <w:sz w:val="24"/>
        </w:rPr>
        <w:t xml:space="preserve"> </w:t>
      </w:r>
      <w:r w:rsidR="0037097A" w:rsidRPr="0077266C">
        <w:rPr>
          <w:rFonts w:ascii="Times New Roman" w:hAnsi="Times New Roman"/>
          <w:color w:val="000000"/>
          <w:sz w:val="24"/>
        </w:rPr>
        <w:t xml:space="preserve">After forming a uniform and transparent solution through </w:t>
      </w:r>
      <w:del w:id="455" w:author="季 晨瑞" w:date="2018-09-19T15:04:00Z">
        <w:r w:rsidR="0037097A" w:rsidRPr="0077266C" w:rsidDel="00344589">
          <w:rPr>
            <w:rFonts w:ascii="Times New Roman" w:hAnsi="Times New Roman"/>
            <w:color w:val="000000"/>
            <w:sz w:val="24"/>
          </w:rPr>
          <w:delText>ultrsonication</w:delText>
        </w:r>
      </w:del>
      <w:ins w:id="456" w:author="季 晨瑞" w:date="2018-09-19T15:04:00Z">
        <w:r w:rsidR="00344589">
          <w:rPr>
            <w:rFonts w:ascii="Times New Roman" w:hAnsi="Times New Roman"/>
            <w:color w:val="000000"/>
            <w:sz w:val="24"/>
          </w:rPr>
          <w:t>stirring</w:t>
        </w:r>
      </w:ins>
      <w:r w:rsidR="0037097A" w:rsidRPr="0077266C">
        <w:rPr>
          <w:rFonts w:ascii="Times New Roman" w:hAnsi="Times New Roman"/>
          <w:color w:val="000000"/>
          <w:sz w:val="24"/>
        </w:rPr>
        <w:t>,</w:t>
      </w:r>
      <w:r w:rsidR="0037097A" w:rsidRPr="0077266C">
        <w:rPr>
          <w:rFonts w:ascii="Times New Roman" w:hAnsi="Times New Roman"/>
          <w:sz w:val="24"/>
        </w:rPr>
        <w:t xml:space="preserve"> </w:t>
      </w:r>
      <w:ins w:id="457" w:author="季 晨瑞" w:date="2018-09-19T15:04:00Z">
        <w:r w:rsidR="00344589">
          <w:rPr>
            <w:rFonts w:ascii="Times New Roman" w:hAnsi="Times New Roman"/>
            <w:bCs/>
            <w:sz w:val="24"/>
          </w:rPr>
          <w:t>16.4</w:t>
        </w:r>
      </w:ins>
      <w:del w:id="458" w:author="季 晨瑞" w:date="2018-09-19T15:04:00Z">
        <w:r w:rsidR="0037097A" w:rsidRPr="0077266C" w:rsidDel="00344589">
          <w:rPr>
            <w:rFonts w:ascii="Times New Roman" w:hAnsi="Times New Roman"/>
            <w:bCs/>
            <w:sz w:val="24"/>
          </w:rPr>
          <w:delText>11.5</w:delText>
        </w:r>
      </w:del>
      <w:r w:rsidR="0037097A" w:rsidRPr="0077266C">
        <w:rPr>
          <w:rFonts w:ascii="Times New Roman" w:hAnsi="Times New Roman"/>
          <w:bCs/>
          <w:sz w:val="24"/>
        </w:rPr>
        <w:t xml:space="preserve"> g NBS was added into the flask as the </w:t>
      </w:r>
      <w:proofErr w:type="spellStart"/>
      <w:r w:rsidR="0037097A" w:rsidRPr="0077266C">
        <w:rPr>
          <w:rFonts w:ascii="Times New Roman" w:hAnsi="Times New Roman"/>
          <w:bCs/>
          <w:sz w:val="24"/>
        </w:rPr>
        <w:t>bromination</w:t>
      </w:r>
      <w:proofErr w:type="spellEnd"/>
      <w:r w:rsidR="0037097A" w:rsidRPr="0077266C">
        <w:rPr>
          <w:rFonts w:ascii="Times New Roman" w:hAnsi="Times New Roman"/>
          <w:bCs/>
          <w:sz w:val="24"/>
        </w:rPr>
        <w:t xml:space="preserve"> reagent</w:t>
      </w:r>
      <w:del w:id="459" w:author="季 晨瑞" w:date="2018-09-23T12:51:00Z">
        <w:r w:rsidR="0037097A" w:rsidRPr="0077266C" w:rsidDel="00560E94">
          <w:rPr>
            <w:rFonts w:ascii="Times New Roman" w:hAnsi="Times New Roman"/>
            <w:bCs/>
            <w:sz w:val="24"/>
          </w:rPr>
          <w:delText xml:space="preserve"> </w:delText>
        </w:r>
      </w:del>
      <w:r w:rsidR="0037097A" w:rsidRPr="0077266C">
        <w:rPr>
          <w:rFonts w:ascii="Times New Roman" w:hAnsi="Times New Roman"/>
          <w:bCs/>
          <w:sz w:val="24"/>
        </w:rPr>
        <w:t>.</w:t>
      </w:r>
      <w:ins w:id="460" w:author="季 晨瑞" w:date="2018-09-23T12:51:00Z">
        <w:r w:rsidR="00560E94">
          <w:rPr>
            <w:rFonts w:ascii="Times New Roman" w:hAnsi="Times New Roman"/>
            <w:bCs/>
            <w:sz w:val="24"/>
          </w:rPr>
          <w:t xml:space="preserve"> </w:t>
        </w:r>
      </w:ins>
      <w:r w:rsidR="0037097A" w:rsidRPr="0077266C">
        <w:rPr>
          <w:rFonts w:ascii="Times New Roman" w:hAnsi="Times New Roman"/>
          <w:bCs/>
          <w:sz w:val="24"/>
        </w:rPr>
        <w:t xml:space="preserve">Then the reaction was carried out </w:t>
      </w:r>
      <w:r w:rsidR="0037097A" w:rsidRPr="0077266C">
        <w:rPr>
          <w:rFonts w:ascii="Times New Roman" w:eastAsia="AdvOT863180fb" w:hAnsi="Times New Roman"/>
          <w:color w:val="000000"/>
          <w:sz w:val="24"/>
        </w:rPr>
        <w:t>at</w:t>
      </w:r>
      <w:r w:rsidR="0037097A" w:rsidRPr="0077266C">
        <w:rPr>
          <w:rFonts w:ascii="Times New Roman" w:hAnsi="Times New Roman"/>
          <w:color w:val="000000"/>
          <w:sz w:val="24"/>
        </w:rPr>
        <w:t xml:space="preserve"> 80℃ </w:t>
      </w:r>
      <w:r w:rsidR="0037097A" w:rsidRPr="0077266C">
        <w:rPr>
          <w:rFonts w:ascii="Times New Roman" w:eastAsia="AdvOT863180fb" w:hAnsi="Times New Roman"/>
          <w:color w:val="000000"/>
          <w:sz w:val="24"/>
        </w:rPr>
        <w:t xml:space="preserve">for </w:t>
      </w:r>
      <w:ins w:id="461" w:author="季 晨瑞" w:date="2018-09-19T15:05:00Z">
        <w:r w:rsidR="00344589">
          <w:rPr>
            <w:rFonts w:ascii="Times New Roman" w:eastAsia="AdvOT863180fb" w:hAnsi="Times New Roman"/>
            <w:color w:val="000000"/>
            <w:sz w:val="24"/>
          </w:rPr>
          <w:t>6</w:t>
        </w:r>
      </w:ins>
      <w:del w:id="462" w:author="季 晨瑞" w:date="2018-09-19T15:05:00Z">
        <w:r w:rsidR="0037097A" w:rsidRPr="0077266C" w:rsidDel="00344589">
          <w:rPr>
            <w:rFonts w:ascii="Times New Roman" w:hAnsi="Times New Roman"/>
            <w:color w:val="000000"/>
            <w:sz w:val="24"/>
          </w:rPr>
          <w:delText>4.</w:delText>
        </w:r>
        <w:r w:rsidR="0037097A" w:rsidRPr="0077266C" w:rsidDel="00344589">
          <w:rPr>
            <w:rFonts w:ascii="Times New Roman" w:eastAsia="AdvOT863180fb" w:hAnsi="Times New Roman"/>
            <w:color w:val="000000"/>
            <w:sz w:val="24"/>
          </w:rPr>
          <w:delText>5</w:delText>
        </w:r>
      </w:del>
      <w:r w:rsidR="0037097A" w:rsidRPr="0077266C">
        <w:rPr>
          <w:rFonts w:ascii="Times New Roman" w:eastAsia="AdvOT863180fb" w:hAnsi="Times New Roman"/>
          <w:color w:val="000000"/>
          <w:sz w:val="24"/>
        </w:rPr>
        <w:t xml:space="preserve"> h</w:t>
      </w:r>
      <w:r w:rsidR="0037097A" w:rsidRPr="0077266C">
        <w:rPr>
          <w:rFonts w:ascii="Times New Roman" w:hAnsi="Times New Roman"/>
          <w:color w:val="000000"/>
          <w:sz w:val="24"/>
        </w:rPr>
        <w:t xml:space="preserve"> in the oil bath</w:t>
      </w:r>
      <w:ins w:id="463" w:author="季 晨瑞" w:date="2018-09-19T15:07:00Z">
        <w:r w:rsidR="00344589">
          <w:rPr>
            <w:rFonts w:ascii="Times New Roman" w:hAnsi="Times New Roman"/>
            <w:color w:val="000000"/>
            <w:sz w:val="24"/>
          </w:rPr>
          <w:t xml:space="preserve"> meanwhile </w:t>
        </w:r>
      </w:ins>
      <w:ins w:id="464" w:author="季 晨瑞" w:date="2018-09-23T12:52:00Z">
        <w:r w:rsidR="00183910">
          <w:rPr>
            <w:rFonts w:ascii="Times New Roman" w:hAnsi="Times New Roman"/>
            <w:color w:val="000000"/>
            <w:sz w:val="24"/>
          </w:rPr>
          <w:t xml:space="preserve">dropwise </w:t>
        </w:r>
      </w:ins>
      <w:ins w:id="465" w:author="季 晨瑞" w:date="2018-09-19T15:07:00Z">
        <w:r w:rsidR="00344589">
          <w:rPr>
            <w:rFonts w:ascii="Times New Roman" w:hAnsi="Times New Roman"/>
            <w:color w:val="000000"/>
            <w:sz w:val="24"/>
          </w:rPr>
          <w:t>add</w:t>
        </w:r>
      </w:ins>
      <w:ins w:id="466" w:author="季 晨瑞" w:date="2018-09-23T12:52:00Z">
        <w:r w:rsidR="00183910">
          <w:rPr>
            <w:rFonts w:ascii="Times New Roman" w:hAnsi="Times New Roman"/>
            <w:color w:val="000000"/>
            <w:sz w:val="24"/>
          </w:rPr>
          <w:t>ed</w:t>
        </w:r>
      </w:ins>
      <w:ins w:id="467" w:author="季 晨瑞" w:date="2018-09-19T15:07:00Z">
        <w:r w:rsidR="00344589">
          <w:rPr>
            <w:rFonts w:ascii="Times New Roman" w:hAnsi="Times New Roman"/>
            <w:color w:val="000000"/>
            <w:sz w:val="24"/>
          </w:rPr>
          <w:t xml:space="preserve"> 1 ml of </w:t>
        </w:r>
      </w:ins>
      <w:ins w:id="468" w:author="季 晨瑞" w:date="2018-09-19T15:08:00Z">
        <w:r w:rsidR="00344589">
          <w:rPr>
            <w:rFonts w:ascii="Times New Roman" w:hAnsi="Times New Roman"/>
            <w:color w:val="000000"/>
            <w:sz w:val="24"/>
          </w:rPr>
          <w:t xml:space="preserve">0.5 mol/l </w:t>
        </w:r>
      </w:ins>
      <w:ins w:id="469" w:author="季 晨瑞" w:date="2018-09-19T15:07:00Z">
        <w:r w:rsidR="00344589">
          <w:rPr>
            <w:rFonts w:ascii="Times New Roman" w:hAnsi="Times New Roman"/>
            <w:color w:val="000000"/>
            <w:sz w:val="24"/>
          </w:rPr>
          <w:t>AIBN</w:t>
        </w:r>
      </w:ins>
      <w:ins w:id="470" w:author="季 晨瑞" w:date="2018-09-19T15:08:00Z">
        <w:r w:rsidR="00344589">
          <w:rPr>
            <w:rFonts w:ascii="Times New Roman" w:hAnsi="Times New Roman"/>
            <w:color w:val="000000"/>
            <w:sz w:val="24"/>
          </w:rPr>
          <w:t xml:space="preserve"> solution every half hour</w:t>
        </w:r>
      </w:ins>
      <w:r w:rsidR="0037097A" w:rsidRPr="0077266C">
        <w:rPr>
          <w:rFonts w:ascii="Times New Roman" w:hAnsi="Times New Roman"/>
          <w:color w:val="000000"/>
          <w:sz w:val="24"/>
        </w:rPr>
        <w:t>.</w:t>
      </w:r>
      <w:r w:rsidR="0037097A" w:rsidRPr="0077266C">
        <w:rPr>
          <w:rFonts w:ascii="Times New Roman" w:eastAsia="AdvOT863180fb" w:hAnsi="Times New Roman"/>
          <w:color w:val="000000"/>
          <w:sz w:val="24"/>
        </w:rPr>
        <w:t xml:space="preserve"> This reaction </w:t>
      </w:r>
      <w:ins w:id="471" w:author="季 晨瑞" w:date="2018-10-09T14:16:00Z">
        <w:r>
          <w:rPr>
            <w:rFonts w:ascii="Times New Roman" w:eastAsia="AdvOT863180fb" w:hAnsi="Times New Roman"/>
            <w:color w:val="000000"/>
            <w:sz w:val="24"/>
          </w:rPr>
          <w:t>was</w:t>
        </w:r>
      </w:ins>
      <w:del w:id="472" w:author="季 晨瑞" w:date="2018-10-09T14:16:00Z">
        <w:r w:rsidR="0037097A" w:rsidRPr="0077266C" w:rsidDel="00777C68">
          <w:rPr>
            <w:rFonts w:ascii="Times New Roman" w:eastAsia="AdvOT863180fb" w:hAnsi="Times New Roman"/>
            <w:color w:val="000000"/>
            <w:sz w:val="24"/>
          </w:rPr>
          <w:delText>is</w:delText>
        </w:r>
      </w:del>
      <w:r w:rsidR="0037097A" w:rsidRPr="0077266C">
        <w:rPr>
          <w:rFonts w:ascii="Times New Roman" w:eastAsia="AdvOT863180fb" w:hAnsi="Times New Roman"/>
          <w:color w:val="000000"/>
          <w:sz w:val="24"/>
        </w:rPr>
        <w:t xml:space="preserve"> carried out under reflux</w:t>
      </w:r>
      <w:r w:rsidR="0037097A" w:rsidRPr="0077266C">
        <w:rPr>
          <w:rFonts w:ascii="Times New Roman" w:hAnsi="Times New Roman"/>
          <w:color w:val="000000"/>
          <w:sz w:val="24"/>
        </w:rPr>
        <w:t xml:space="preserve"> and </w:t>
      </w:r>
      <w:r w:rsidR="0037097A" w:rsidRPr="0077266C">
        <w:rPr>
          <w:rFonts w:ascii="Times New Roman" w:eastAsia="AdvOT999035f4" w:hAnsi="Times New Roman"/>
          <w:color w:val="000000"/>
          <w:sz w:val="24"/>
        </w:rPr>
        <w:t>nitrogen protection</w:t>
      </w:r>
      <w:r w:rsidR="0037097A" w:rsidRPr="0077266C">
        <w:rPr>
          <w:rFonts w:ascii="Times New Roman" w:hAnsi="Times New Roman"/>
          <w:color w:val="000000"/>
          <w:sz w:val="24"/>
        </w:rPr>
        <w:t xml:space="preserve"> using </w:t>
      </w:r>
      <w:r w:rsidR="0037097A" w:rsidRPr="0077266C">
        <w:rPr>
          <w:rFonts w:ascii="Times New Roman" w:eastAsia="AdvOT863180fb" w:hAnsi="Times New Roman"/>
          <w:color w:val="000000"/>
          <w:sz w:val="24"/>
        </w:rPr>
        <w:t xml:space="preserve">recrystallized </w:t>
      </w:r>
      <w:r w:rsidR="0037097A" w:rsidRPr="0077266C">
        <w:rPr>
          <w:rFonts w:ascii="Times New Roman" w:hAnsi="Times New Roman"/>
          <w:color w:val="000000"/>
          <w:sz w:val="24"/>
        </w:rPr>
        <w:t>AIBN</w:t>
      </w:r>
      <w:r w:rsidR="0037097A" w:rsidRPr="0077266C">
        <w:rPr>
          <w:rFonts w:ascii="Times New Roman" w:eastAsia="AdvOT863180fb" w:hAnsi="Times New Roman"/>
          <w:color w:val="000000"/>
          <w:sz w:val="24"/>
        </w:rPr>
        <w:t xml:space="preserve"> as the initiator. After the reaction, the mixture </w:t>
      </w:r>
      <w:r w:rsidR="0037097A" w:rsidRPr="0077266C">
        <w:rPr>
          <w:rFonts w:ascii="Times New Roman" w:hAnsi="Times New Roman"/>
          <w:color w:val="000000"/>
          <w:sz w:val="24"/>
        </w:rPr>
        <w:t xml:space="preserve">was rapidly </w:t>
      </w:r>
      <w:r w:rsidR="0037097A" w:rsidRPr="0077266C">
        <w:rPr>
          <w:rFonts w:ascii="Times New Roman" w:eastAsia="AdvOT863180fb" w:hAnsi="Times New Roman"/>
          <w:color w:val="000000"/>
          <w:sz w:val="24"/>
        </w:rPr>
        <w:t xml:space="preserve">poured into </w:t>
      </w:r>
      <w:r w:rsidR="0037097A" w:rsidRPr="0077266C">
        <w:rPr>
          <w:rFonts w:ascii="Times New Roman" w:hAnsi="Times New Roman"/>
          <w:color w:val="000000"/>
          <w:sz w:val="24"/>
        </w:rPr>
        <w:t>e</w:t>
      </w:r>
      <w:r w:rsidR="0037097A" w:rsidRPr="0077266C">
        <w:rPr>
          <w:rFonts w:ascii="Times New Roman" w:eastAsia="AdvOT863180fb" w:hAnsi="Times New Roman"/>
          <w:color w:val="000000"/>
          <w:sz w:val="24"/>
        </w:rPr>
        <w:t>thanol</w:t>
      </w:r>
      <w:r w:rsidR="0037097A" w:rsidRPr="0077266C">
        <w:rPr>
          <w:rFonts w:ascii="Times New Roman" w:hAnsi="Times New Roman"/>
          <w:color w:val="000000"/>
          <w:sz w:val="24"/>
        </w:rPr>
        <w:t xml:space="preserve"> and got the yellow </w:t>
      </w:r>
      <w:ins w:id="473" w:author="季 晨瑞" w:date="2018-09-19T15:09:00Z">
        <w:r w:rsidR="00344589">
          <w:rPr>
            <w:rFonts w:ascii="Times New Roman" w:hAnsi="Times New Roman"/>
            <w:color w:val="000000"/>
            <w:sz w:val="24"/>
          </w:rPr>
          <w:t>floc</w:t>
        </w:r>
      </w:ins>
      <w:del w:id="474" w:author="季 晨瑞" w:date="2018-09-19T15:09:00Z">
        <w:r w:rsidR="0037097A" w:rsidRPr="0077266C" w:rsidDel="00344589">
          <w:rPr>
            <w:rFonts w:ascii="Times New Roman" w:hAnsi="Times New Roman"/>
            <w:color w:val="000000"/>
            <w:sz w:val="24"/>
          </w:rPr>
          <w:delText>precipitationan</w:delText>
        </w:r>
      </w:del>
      <w:r w:rsidR="0037097A" w:rsidRPr="0077266C">
        <w:rPr>
          <w:rFonts w:ascii="Times New Roman" w:hAnsi="Times New Roman"/>
          <w:color w:val="000000"/>
          <w:sz w:val="24"/>
        </w:rPr>
        <w:t xml:space="preserve">. </w:t>
      </w:r>
      <w:ins w:id="475" w:author="季 晨瑞" w:date="2018-09-19T15:11:00Z">
        <w:r w:rsidR="005C4518">
          <w:rPr>
            <w:rFonts w:ascii="Times New Roman" w:hAnsi="Times New Roman"/>
            <w:color w:val="000000"/>
            <w:sz w:val="24"/>
          </w:rPr>
          <w:t>After standing for 24 hours</w:t>
        </w:r>
      </w:ins>
      <w:ins w:id="476" w:author="季 晨瑞" w:date="2018-09-19T15:12:00Z">
        <w:r w:rsidR="005C4518">
          <w:rPr>
            <w:rFonts w:ascii="Times New Roman" w:hAnsi="Times New Roman"/>
            <w:color w:val="000000"/>
            <w:sz w:val="24"/>
          </w:rPr>
          <w:t xml:space="preserve"> and s</w:t>
        </w:r>
      </w:ins>
      <w:ins w:id="477" w:author="季 晨瑞" w:date="2018-09-19T15:13:00Z">
        <w:r w:rsidR="005C4518">
          <w:rPr>
            <w:rFonts w:ascii="Times New Roman" w:hAnsi="Times New Roman"/>
            <w:color w:val="000000"/>
            <w:sz w:val="24"/>
          </w:rPr>
          <w:t>uction filtration,</w:t>
        </w:r>
      </w:ins>
      <w:ins w:id="478" w:author="季 晨瑞" w:date="2018-09-19T15:11:00Z">
        <w:r w:rsidR="005C4518">
          <w:rPr>
            <w:rFonts w:ascii="Times New Roman" w:hAnsi="Times New Roman"/>
            <w:color w:val="000000"/>
            <w:sz w:val="24"/>
          </w:rPr>
          <w:t xml:space="preserve"> t</w:t>
        </w:r>
      </w:ins>
      <w:del w:id="479" w:author="季 晨瑞" w:date="2018-09-19T15:11:00Z">
        <w:r w:rsidR="0037097A" w:rsidRPr="0077266C" w:rsidDel="005C4518">
          <w:rPr>
            <w:rFonts w:ascii="Times New Roman" w:hAnsi="Times New Roman"/>
            <w:color w:val="000000"/>
            <w:sz w:val="24"/>
          </w:rPr>
          <w:delText>T</w:delText>
        </w:r>
      </w:del>
      <w:r w:rsidR="0037097A" w:rsidRPr="0077266C">
        <w:rPr>
          <w:rFonts w:ascii="Times New Roman" w:hAnsi="Times New Roman"/>
          <w:color w:val="000000"/>
          <w:sz w:val="24"/>
        </w:rPr>
        <w:t>he product was dried in a</w:t>
      </w:r>
      <w:ins w:id="480" w:author="季 晨瑞" w:date="2018-09-19T19:18:00Z">
        <w:r w:rsidR="00855950">
          <w:rPr>
            <w:rFonts w:ascii="Times New Roman" w:hAnsi="Times New Roman"/>
            <w:color w:val="000000"/>
            <w:sz w:val="24"/>
          </w:rPr>
          <w:t>n</w:t>
        </w:r>
      </w:ins>
      <w:r w:rsidR="0037097A" w:rsidRPr="0077266C">
        <w:rPr>
          <w:rFonts w:ascii="Times New Roman" w:hAnsi="Times New Roman"/>
          <w:color w:val="000000"/>
          <w:sz w:val="24"/>
        </w:rPr>
        <w:t xml:space="preserve"> oven at 35</w:t>
      </w:r>
      <w:r w:rsidR="0037097A" w:rsidRPr="0077266C">
        <w:rPr>
          <w:rFonts w:ascii="Times New Roman" w:hAnsi="宋体"/>
          <w:color w:val="000000"/>
          <w:sz w:val="24"/>
        </w:rPr>
        <w:t>℃</w:t>
      </w:r>
      <w:ins w:id="481" w:author="季 晨瑞" w:date="2018-09-19T15:13:00Z">
        <w:r w:rsidR="005C4518">
          <w:rPr>
            <w:rFonts w:ascii="Times New Roman" w:hAnsi="宋体"/>
            <w:color w:val="000000"/>
            <w:sz w:val="24"/>
          </w:rPr>
          <w:t>.</w:t>
        </w:r>
      </w:ins>
      <w:del w:id="482" w:author="季 晨瑞" w:date="2018-09-19T15:13:00Z">
        <w:r w:rsidR="0037097A" w:rsidRPr="0077266C" w:rsidDel="005C4518">
          <w:rPr>
            <w:rFonts w:ascii="Times New Roman" w:hAnsi="Times New Roman"/>
            <w:color w:val="000000"/>
            <w:sz w:val="24"/>
          </w:rPr>
          <w:delText xml:space="preserve">. </w:delText>
        </w:r>
        <w:r w:rsidR="0037097A" w:rsidRPr="0077266C" w:rsidDel="005C4518">
          <w:rPr>
            <w:rFonts w:ascii="Times New Roman" w:eastAsia="AdvOT999035f4" w:hAnsi="Times New Roman"/>
            <w:color w:val="000000"/>
            <w:sz w:val="24"/>
          </w:rPr>
          <w:delText xml:space="preserve">1H-NMR spectrum of </w:delText>
        </w:r>
        <w:r w:rsidR="0037097A" w:rsidRPr="009C296C" w:rsidDel="005C4518">
          <w:rPr>
            <w:rFonts w:ascii="Times New Roman" w:hAnsi="Times New Roman"/>
            <w:color w:val="000000"/>
            <w:sz w:val="24"/>
          </w:rPr>
          <w:delText>BPPO</w:delText>
        </w:r>
        <w:r w:rsidR="0037097A" w:rsidRPr="009C296C" w:rsidDel="005C4518">
          <w:rPr>
            <w:rFonts w:ascii="Times New Roman" w:eastAsia="AdvOT999035f4" w:hAnsi="Times New Roman"/>
            <w:color w:val="000000"/>
            <w:sz w:val="24"/>
          </w:rPr>
          <w:delText xml:space="preserve"> is shown in Fig.2</w:delText>
        </w:r>
        <w:r w:rsidR="0037097A" w:rsidRPr="009C296C" w:rsidDel="005C4518">
          <w:rPr>
            <w:rFonts w:ascii="Times New Roman" w:hAnsi="Times New Roman"/>
            <w:color w:val="000000"/>
            <w:sz w:val="24"/>
          </w:rPr>
          <w:delText>,</w:delText>
        </w:r>
        <w:r w:rsidR="0037097A" w:rsidRPr="0077266C" w:rsidDel="005C4518">
          <w:rPr>
            <w:rFonts w:ascii="Times New Roman" w:hAnsi="Times New Roman"/>
            <w:sz w:val="24"/>
          </w:rPr>
          <w:delText xml:space="preserve"> In the </w:delText>
        </w:r>
        <w:r w:rsidR="0037097A" w:rsidRPr="0077266C" w:rsidDel="005C4518">
          <w:rPr>
            <w:rFonts w:ascii="Times New Roman" w:eastAsia="AdvOT999035f4" w:hAnsi="Times New Roman"/>
            <w:color w:val="000000"/>
            <w:sz w:val="24"/>
          </w:rPr>
          <w:delText>spectrum</w:delText>
        </w:r>
        <w:r w:rsidR="0037097A" w:rsidRPr="0077266C" w:rsidDel="005C4518">
          <w:rPr>
            <w:rFonts w:ascii="Times New Roman" w:hAnsi="Times New Roman"/>
            <w:color w:val="000000"/>
            <w:sz w:val="24"/>
          </w:rPr>
          <w:delText xml:space="preserve">, </w:delText>
        </w:r>
        <w:r w:rsidR="0037097A" w:rsidRPr="0077266C" w:rsidDel="005C4518">
          <w:rPr>
            <w:rFonts w:ascii="Times New Roman" w:hAnsi="Times New Roman"/>
            <w:sz w:val="24"/>
          </w:rPr>
          <w:delText>the characteristic peaks around 2.0 ppm are assigned to methyl groups,and the resonance at around 4.3 ppm(H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is attributed to the methylene group in benzyl bromide,which is in a good agreement with previous literature</w:delText>
        </w:r>
        <w:r w:rsidR="0037097A" w:rsidRPr="009C296C" w:rsidDel="005C4518">
          <w:rPr>
            <w:rFonts w:ascii="Times New Roman" w:hAnsi="Times New Roman"/>
            <w:color w:val="000000"/>
            <w:sz w:val="24"/>
            <w:vertAlign w:val="superscript"/>
          </w:rPr>
          <w:delText xml:space="preserve"> [31]</w:delText>
        </w:r>
        <w:r w:rsidR="0037097A" w:rsidRPr="0077266C" w:rsidDel="005C4518">
          <w:rPr>
            <w:rFonts w:ascii="Times New Roman" w:hAnsi="Times New Roman"/>
            <w:sz w:val="24"/>
          </w:rPr>
          <w:delText>. Whilst, the bromination degree of BPPO could be calculated according to the integral area ratio of -CH</w:delText>
        </w:r>
        <w:r w:rsidR="0037097A" w:rsidRPr="0077266C" w:rsidDel="005C4518">
          <w:rPr>
            <w:rFonts w:ascii="Times New Roman" w:hAnsi="Times New Roman"/>
            <w:sz w:val="24"/>
            <w:vertAlign w:val="subscript"/>
          </w:rPr>
          <w:delText>2</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h</w:delText>
        </w:r>
        <w:r w:rsidR="0037097A" w:rsidRPr="0077266C" w:rsidDel="005C4518">
          <w:rPr>
            <w:rFonts w:ascii="Times New Roman" w:hAnsi="Times New Roman"/>
            <w:sz w:val="24"/>
          </w:rPr>
          <w:delText>) and -CH</w:delText>
        </w:r>
        <w:r w:rsidR="0037097A" w:rsidRPr="0077266C" w:rsidDel="005C4518">
          <w:rPr>
            <w:rFonts w:ascii="Times New Roman" w:hAnsi="Times New Roman"/>
            <w:sz w:val="24"/>
            <w:vertAlign w:val="subscript"/>
          </w:rPr>
          <w:delText>3</w:delText>
        </w:r>
        <w:r w:rsidR="0037097A" w:rsidRPr="0077266C" w:rsidDel="005C4518">
          <w:rPr>
            <w:rFonts w:ascii="Times New Roman" w:hAnsi="Times New Roman"/>
            <w:sz w:val="24"/>
          </w:rPr>
          <w:delText>(H</w:delText>
        </w:r>
        <w:r w:rsidR="0037097A" w:rsidRPr="0077266C" w:rsidDel="005C4518">
          <w:rPr>
            <w:rFonts w:ascii="Times New Roman" w:hAnsi="Times New Roman"/>
            <w:sz w:val="24"/>
            <w:vertAlign w:val="subscript"/>
          </w:rPr>
          <w:delText>c,d,g</w:delText>
        </w:r>
        <w:r w:rsidR="0037097A" w:rsidRPr="0077266C" w:rsidDel="005C4518">
          <w:rPr>
            <w:rFonts w:ascii="Times New Roman" w:hAnsi="Times New Roman"/>
            <w:sz w:val="24"/>
          </w:rPr>
          <w:delText>). The substitution degree of BPPO is 30%,which means that 30% of the methyl groups in PPO were substituted by bromine in the present condition.</w:delText>
        </w:r>
      </w:del>
    </w:p>
    <w:p w:rsidR="0037097A" w:rsidRPr="00B10FB0" w:rsidDel="00EC7908" w:rsidRDefault="0037097A" w:rsidP="00D54845">
      <w:pPr>
        <w:widowControl/>
        <w:spacing w:line="480" w:lineRule="auto"/>
        <w:ind w:firstLine="200"/>
        <w:rPr>
          <w:del w:id="483" w:author="季 晨瑞" w:date="2018-09-20T16:17:00Z"/>
          <w:rFonts w:ascii="Times New Roman" w:hAnsi="Times New Roman"/>
          <w:sz w:val="24"/>
        </w:rPr>
        <w:pPrChange w:id="484" w:author="季 晨瑞" w:date="2018-10-09T14:13:00Z">
          <w:pPr>
            <w:widowControl/>
            <w:spacing w:line="480" w:lineRule="auto"/>
          </w:pPr>
        </w:pPrChange>
      </w:pPr>
      <w:del w:id="485" w:author="季 晨瑞" w:date="2018-09-20T16:17:00Z">
        <w:r w:rsidRPr="00FC70D4" w:rsidDel="00EC7908">
          <w:rPr>
            <w:rFonts w:ascii="Times New Roman" w:hAnsi="Times New Roman" w:hint="eastAsia"/>
            <w:b/>
            <w:bCs/>
            <w:color w:val="000000"/>
            <w:sz w:val="24"/>
          </w:rPr>
          <w:delText xml:space="preserve">2.3 </w:delText>
        </w:r>
      </w:del>
      <w:del w:id="486" w:author="季 晨瑞" w:date="2018-09-19T15:20:00Z">
        <w:r w:rsidRPr="00FC70D4" w:rsidDel="005C4518">
          <w:rPr>
            <w:rFonts w:ascii="Times New Roman" w:hAnsi="Times New Roman" w:hint="eastAsia"/>
            <w:b/>
            <w:bCs/>
            <w:color w:val="000000"/>
            <w:sz w:val="24"/>
          </w:rPr>
          <w:delText>Synthesis of GO and MGO</w:delText>
        </w:r>
      </w:del>
      <w:del w:id="487" w:author="季 晨瑞" w:date="2018-09-20T16:17:00Z">
        <w:r w:rsidRPr="00FC70D4" w:rsidDel="00EC7908">
          <w:rPr>
            <w:rFonts w:ascii="Times New Roman" w:hAnsi="Times New Roman" w:hint="eastAsia"/>
            <w:b/>
            <w:color w:val="000000"/>
            <w:sz w:val="24"/>
          </w:rPr>
          <w:delText xml:space="preserve"> </w:delText>
        </w:r>
      </w:del>
    </w:p>
    <w:p w:rsidR="00FC70D4" w:rsidRPr="0077266C" w:rsidDel="008B5DAC" w:rsidRDefault="0037097A" w:rsidP="00D54845">
      <w:pPr>
        <w:widowControl/>
        <w:spacing w:line="480" w:lineRule="auto"/>
        <w:ind w:firstLine="200"/>
        <w:rPr>
          <w:del w:id="488" w:author="季 晨瑞" w:date="2018-09-20T16:16:00Z"/>
          <w:rFonts w:ascii="Times New Roman" w:hAnsi="Times New Roman"/>
          <w:bCs/>
          <w:color w:val="000000"/>
          <w:kern w:val="44"/>
          <w:sz w:val="24"/>
          <w:shd w:val="clear" w:color="auto" w:fill="FFFFFF"/>
          <w:lang w:bidi="ar"/>
        </w:rPr>
        <w:pPrChange w:id="489" w:author="季 晨瑞" w:date="2018-10-09T14:13:00Z">
          <w:pPr>
            <w:widowControl/>
            <w:spacing w:line="480" w:lineRule="auto"/>
            <w:ind w:firstLineChars="200" w:firstLine="480"/>
          </w:pPr>
        </w:pPrChange>
      </w:pPr>
      <w:del w:id="490" w:author="季 晨瑞" w:date="2018-09-19T15:28:00Z">
        <w:r w:rsidRPr="0077266C" w:rsidDel="00CC528A">
          <w:rPr>
            <w:rFonts w:ascii="Times New Roman" w:hAnsi="Times New Roman"/>
            <w:color w:val="000000"/>
            <w:sz w:val="24"/>
          </w:rPr>
          <w:delText>GO was prepared by oxidizing natural graphite powder</w:delText>
        </w:r>
        <w:r w:rsidRPr="0077266C" w:rsidDel="00CC528A">
          <w:rPr>
            <w:rFonts w:ascii="Times New Roman" w:hAnsi="Times New Roman"/>
            <w:sz w:val="24"/>
          </w:rPr>
          <w:delText xml:space="preserve"> </w:delText>
        </w:r>
        <w:r w:rsidRPr="0077266C" w:rsidDel="00CC528A">
          <w:rPr>
            <w:rFonts w:ascii="Times New Roman" w:hAnsi="Times New Roman"/>
            <w:color w:val="000000"/>
            <w:sz w:val="24"/>
          </w:rPr>
          <w:delText>with a modified Hummers method as originally presented by Kovtyukhova and colleagues</w:delText>
        </w:r>
        <w:r w:rsidR="009C296C" w:rsidDel="00CC528A">
          <w:rPr>
            <w:rFonts w:ascii="Times New Roman" w:hAnsi="Times New Roman" w:hint="eastAsia"/>
            <w:color w:val="000000"/>
            <w:sz w:val="24"/>
          </w:rPr>
          <w:delText>.</w:delText>
        </w:r>
        <w:r w:rsidRPr="009C296C" w:rsidDel="00CC528A">
          <w:rPr>
            <w:rFonts w:ascii="Times New Roman" w:hAnsi="Times New Roman"/>
            <w:color w:val="000000"/>
            <w:sz w:val="24"/>
            <w:vertAlign w:val="superscript"/>
          </w:rPr>
          <w:delText>[32]</w:delText>
        </w:r>
        <w:r w:rsidRPr="0077266C" w:rsidDel="00CC528A">
          <w:rPr>
            <w:rFonts w:ascii="Times New Roman" w:hAnsi="Times New Roman"/>
            <w:color w:val="000000"/>
            <w:sz w:val="24"/>
          </w:rPr>
          <w:delText xml:space="preserve"> and the product was purified by </w:delText>
        </w:r>
        <w:r w:rsidRPr="0077266C" w:rsidDel="00CC528A">
          <w:rPr>
            <w:rFonts w:ascii="Times New Roman" w:hAnsi="Times New Roman"/>
            <w:color w:val="000000"/>
            <w:sz w:val="24"/>
          </w:rPr>
          <w:fldChar w:fldCharType="begin"/>
        </w:r>
        <w:r w:rsidRPr="0077266C" w:rsidDel="00CC528A">
          <w:rPr>
            <w:rFonts w:ascii="Times New Roman" w:hAnsi="Times New Roman"/>
            <w:color w:val="000000"/>
            <w:sz w:val="24"/>
          </w:rPr>
          <w:delInstrText xml:space="preserve"> HYPERLINK "http://dict.youdao.com/w/washing/" \l "keyfrom=E2Ctranslation" </w:delInstrText>
        </w:r>
        <w:r w:rsidRPr="0077266C" w:rsidDel="00CC528A">
          <w:rPr>
            <w:rFonts w:ascii="Times New Roman" w:hAnsi="Times New Roman"/>
            <w:color w:val="000000"/>
            <w:sz w:val="24"/>
          </w:rPr>
          <w:fldChar w:fldCharType="separate"/>
        </w:r>
        <w:r w:rsidRPr="0077266C" w:rsidDel="00CC528A">
          <w:rPr>
            <w:rFonts w:ascii="Times New Roman" w:hAnsi="Times New Roman"/>
            <w:color w:val="000000"/>
            <w:sz w:val="24"/>
          </w:rPr>
          <w:delText>washing</w:delText>
        </w:r>
        <w:r w:rsidRPr="0077266C" w:rsidDel="00CC528A">
          <w:rPr>
            <w:rFonts w:ascii="Times New Roman" w:hAnsi="Times New Roman"/>
            <w:color w:val="000000"/>
            <w:sz w:val="24"/>
          </w:rPr>
          <w:fldChar w:fldCharType="end"/>
        </w:r>
        <w:r w:rsidRPr="0077266C" w:rsidDel="00CC528A">
          <w:rPr>
            <w:rFonts w:ascii="Times New Roman" w:hAnsi="Times New Roman"/>
            <w:color w:val="000000"/>
            <w:sz w:val="24"/>
          </w:rPr>
          <w:delText xml:space="preserve"> with deionized water and centrifugation. MGO was </w:delText>
        </w:r>
        <w:r w:rsidRPr="0077266C" w:rsidDel="00CC528A">
          <w:rPr>
            <w:rFonts w:ascii="Times New Roman" w:eastAsia="AdvOT863180fb" w:hAnsi="Times New Roman"/>
            <w:color w:val="000000"/>
            <w:sz w:val="24"/>
          </w:rPr>
          <w:delText>synthesised by</w:delText>
        </w:r>
        <w:r w:rsidRPr="0077266C" w:rsidDel="00CC528A">
          <w:rPr>
            <w:rFonts w:ascii="Times New Roman" w:hAnsi="Times New Roman"/>
            <w:color w:val="000000"/>
            <w:sz w:val="24"/>
          </w:rPr>
          <w:delText xml:space="preserve"> </w:delText>
        </w:r>
        <w:r w:rsidRPr="0077266C" w:rsidDel="00CC528A">
          <w:rPr>
            <w:rFonts w:ascii="Times New Roman" w:eastAsia="AdvOT863180fb" w:hAnsi="Times New Roman"/>
            <w:color w:val="000000"/>
            <w:sz w:val="24"/>
          </w:rPr>
          <w:delText>an epoxide ring-opening reaction between graphite oxide (GO) and</w:delText>
        </w:r>
        <w:r w:rsidRPr="0077266C" w:rsidDel="00CC528A">
          <w:rPr>
            <w:rFonts w:ascii="Times New Roman" w:hAnsi="Times New Roman"/>
            <w:color w:val="000000"/>
            <w:sz w:val="24"/>
          </w:rPr>
          <w:delText xml:space="preserve"> </w:delText>
        </w:r>
        <w:r w:rsidRPr="0077266C" w:rsidDel="00CC528A">
          <w:rPr>
            <w:rFonts w:ascii="Times New Roman" w:hAnsi="Times New Roman"/>
            <w:bCs/>
            <w:color w:val="000000"/>
            <w:kern w:val="44"/>
            <w:sz w:val="24"/>
            <w:shd w:val="clear" w:color="auto" w:fill="FFFFFF"/>
            <w:lang w:bidi="ar"/>
          </w:rPr>
          <w:delText xml:space="preserve">3-(Dimethylamino)-1-propylaminem </w:delText>
        </w:r>
        <w:r w:rsidRPr="0077266C" w:rsidDel="00CC528A">
          <w:rPr>
            <w:rFonts w:ascii="Times New Roman" w:eastAsia="AdvOT999035f4" w:hAnsi="Times New Roman"/>
            <w:color w:val="000000"/>
            <w:sz w:val="24"/>
          </w:rPr>
          <w:delText xml:space="preserve">or a neutralization reaction with  </w:delText>
        </w:r>
        <w:r w:rsidRPr="0077266C" w:rsidDel="00CC528A">
          <w:rPr>
            <w:rFonts w:ascii="Times New Roman" w:hAnsi="Times New Roman"/>
            <w:color w:val="000000"/>
            <w:sz w:val="24"/>
          </w:rPr>
          <w:delText>c</w:delText>
        </w:r>
        <w:r w:rsidRPr="0077266C" w:rsidDel="00CC528A">
          <w:rPr>
            <w:rFonts w:ascii="Times New Roman" w:eastAsia="AdvOT999035f4" w:hAnsi="Times New Roman"/>
            <w:color w:val="000000"/>
            <w:sz w:val="24"/>
          </w:rPr>
          <w:delText>arbonyl</w:delText>
        </w:r>
        <w:r w:rsidRPr="0077266C" w:rsidDel="00CC528A">
          <w:rPr>
            <w:rFonts w:ascii="Times New Roman" w:hAnsi="Times New Roman"/>
            <w:color w:val="000000"/>
            <w:sz w:val="24"/>
          </w:rPr>
          <w:delText xml:space="preserve"> based on</w:delText>
        </w:r>
        <w:r w:rsidRPr="0077266C" w:rsidDel="00CC528A">
          <w:rPr>
            <w:rFonts w:ascii="Times New Roman" w:eastAsia="AdvOT999035f4" w:hAnsi="Times New Roman"/>
            <w:color w:val="000000"/>
            <w:sz w:val="24"/>
          </w:rPr>
          <w:delText xml:space="preserve"> the similar rout </w:delText>
        </w:r>
        <w:r w:rsidRPr="0077266C" w:rsidDel="00CC528A">
          <w:rPr>
            <w:rFonts w:ascii="Times New Roman" w:hAnsi="Times New Roman"/>
            <w:color w:val="000000"/>
            <w:sz w:val="24"/>
          </w:rPr>
          <w:delText>of p</w:delText>
        </w:r>
        <w:r w:rsidRPr="0077266C" w:rsidDel="00CC528A">
          <w:rPr>
            <w:rFonts w:ascii="Times New Roman" w:eastAsia="AdvOT999035f4" w:hAnsi="Times New Roman"/>
            <w:color w:val="000000"/>
            <w:sz w:val="24"/>
          </w:rPr>
          <w:delText>revious reports</w:delText>
        </w:r>
        <w:r w:rsidR="0077266C" w:rsidRPr="009C296C" w:rsidDel="00CC528A">
          <w:rPr>
            <w:rFonts w:ascii="Times New Roman" w:hAnsi="Times New Roman"/>
            <w:color w:val="000000"/>
            <w:sz w:val="24"/>
            <w:vertAlign w:val="superscript"/>
          </w:rPr>
          <w:delText>[33</w:delText>
        </w:r>
        <w:r w:rsidR="009C296C" w:rsidRPr="009C296C" w:rsidDel="00CC528A">
          <w:rPr>
            <w:rFonts w:ascii="Times New Roman" w:hAnsi="Times New Roman" w:hint="eastAsia"/>
            <w:color w:val="000000"/>
            <w:sz w:val="24"/>
            <w:vertAlign w:val="superscript"/>
          </w:rPr>
          <w:delText>,</w:delText>
        </w:r>
        <w:r w:rsidR="0077266C" w:rsidRPr="009C296C" w:rsidDel="00CC528A">
          <w:rPr>
            <w:rFonts w:ascii="Times New Roman" w:hAnsi="Times New Roman"/>
            <w:color w:val="000000"/>
            <w:sz w:val="24"/>
            <w:vertAlign w:val="superscript"/>
          </w:rPr>
          <w:delText>34</w:delText>
        </w:r>
        <w:r w:rsidRPr="009C296C" w:rsidDel="00CC528A">
          <w:rPr>
            <w:rFonts w:ascii="Times New Roman" w:hAnsi="Times New Roman"/>
            <w:color w:val="000000"/>
            <w:sz w:val="24"/>
            <w:vertAlign w:val="superscript"/>
          </w:rPr>
          <w:delText>]</w:delText>
        </w:r>
        <w:r w:rsidRPr="0077266C" w:rsidDel="00CC528A">
          <w:rPr>
            <w:rFonts w:ascii="Times New Roman" w:hAnsi="Times New Roman"/>
            <w:bCs/>
            <w:color w:val="000000"/>
            <w:kern w:val="44"/>
            <w:sz w:val="24"/>
            <w:shd w:val="clear" w:color="auto" w:fill="FFFFFF"/>
            <w:lang w:bidi="ar"/>
          </w:rPr>
          <w:delText>. Firstly, KOH(0.05 g) was added into 50 ml</w:delText>
        </w:r>
        <w:r w:rsidRPr="0077266C" w:rsidDel="00CC528A">
          <w:rPr>
            <w:rFonts w:ascii="Times New Roman" w:eastAsia="TimesNewRomanPSMT" w:hAnsi="Times New Roman"/>
            <w:color w:val="000000"/>
            <w:sz w:val="24"/>
          </w:rPr>
          <w:delText xml:space="preserve"> of </w:delText>
        </w:r>
        <w:r w:rsidRPr="0077266C" w:rsidDel="00CC528A">
          <w:rPr>
            <w:rFonts w:ascii="Times New Roman" w:hAnsi="Times New Roman"/>
            <w:color w:val="000000"/>
            <w:sz w:val="24"/>
          </w:rPr>
          <w:delText>a</w:delText>
        </w:r>
        <w:r w:rsidRPr="0077266C" w:rsidDel="00CC528A">
          <w:rPr>
            <w:rFonts w:ascii="Times New Roman" w:eastAsia="TimesNewRomanPSMT" w:hAnsi="Times New Roman"/>
            <w:color w:val="000000"/>
            <w:sz w:val="24"/>
          </w:rPr>
          <w:delText xml:space="preserve"> homogeneous and</w:delText>
        </w:r>
        <w:r w:rsidRPr="0077266C" w:rsidDel="00CC528A">
          <w:rPr>
            <w:rFonts w:ascii="Times New Roman" w:hAnsi="Times New Roman"/>
            <w:color w:val="000000"/>
            <w:sz w:val="24"/>
          </w:rPr>
          <w:delText xml:space="preserve"> </w:delText>
        </w:r>
        <w:r w:rsidRPr="0077266C" w:rsidDel="00CC528A">
          <w:rPr>
            <w:rFonts w:ascii="Times New Roman" w:eastAsia="TimesNewRomanPSMT" w:hAnsi="Times New Roman"/>
            <w:color w:val="000000"/>
            <w:sz w:val="24"/>
          </w:rPr>
          <w:delText>transparent</w:delText>
        </w:r>
        <w:r w:rsidR="00FC70D4" w:rsidRPr="0077266C" w:rsidDel="00CC528A">
          <w:rPr>
            <w:rFonts w:ascii="Times New Roman" w:eastAsia="TimesNewRomanPSMT" w:hAnsi="Times New Roman"/>
            <w:color w:val="000000"/>
            <w:sz w:val="24"/>
          </w:rPr>
          <w:delText xml:space="preserve"> </w:delText>
        </w:r>
        <w:r w:rsidR="00FC70D4" w:rsidRPr="0077266C" w:rsidDel="00CC528A">
          <w:rPr>
            <w:rFonts w:ascii="Times New Roman" w:hAnsi="Times New Roman"/>
            <w:color w:val="000000"/>
            <w:sz w:val="24"/>
          </w:rPr>
          <w:delText>GO a</w:delText>
        </w:r>
        <w:r w:rsidR="00FC70D4" w:rsidRPr="0077266C" w:rsidDel="00CC528A">
          <w:rPr>
            <w:rFonts w:ascii="Times New Roman" w:hAnsi="Times New Roman"/>
            <w:bCs/>
            <w:color w:val="000000"/>
            <w:kern w:val="44"/>
            <w:sz w:val="24"/>
            <w:shd w:val="clear" w:color="auto" w:fill="FFFFFF"/>
            <w:lang w:bidi="ar"/>
          </w:rPr>
          <w:delText>queous solution</w:delText>
        </w:r>
        <w:r w:rsidR="00FC70D4" w:rsidRPr="0077266C" w:rsidDel="00CC528A">
          <w:rPr>
            <w:rFonts w:ascii="Times New Roman" w:eastAsia="TimesNewRomanPSMT" w:hAnsi="Times New Roman"/>
            <w:color w:val="000000"/>
            <w:sz w:val="24"/>
          </w:rPr>
          <w:delText>(</w:delText>
        </w:r>
        <w:r w:rsidR="00FC70D4" w:rsidRPr="0077266C" w:rsidDel="00CC528A">
          <w:rPr>
            <w:rFonts w:ascii="Times New Roman" w:hAnsi="Times New Roman"/>
            <w:color w:val="000000"/>
            <w:sz w:val="24"/>
          </w:rPr>
          <w:delText xml:space="preserve">0.5 </w:delText>
        </w:r>
        <w:r w:rsidR="00FC70D4" w:rsidRPr="0077266C" w:rsidDel="00CC528A">
          <w:rPr>
            <w:rFonts w:ascii="Times New Roman" w:eastAsia="TimesNewRomanPSMT" w:hAnsi="Times New Roman"/>
            <w:color w:val="000000"/>
            <w:sz w:val="24"/>
          </w:rPr>
          <w:delText>mg/mL)</w:delText>
        </w:r>
        <w:r w:rsidR="00FC70D4" w:rsidRPr="0077266C" w:rsidDel="00CC528A">
          <w:rPr>
            <w:rFonts w:ascii="Times New Roman" w:hAnsi="Times New Roman"/>
            <w:color w:val="000000"/>
            <w:sz w:val="24"/>
          </w:rPr>
          <w:delText xml:space="preserve"> </w:delText>
        </w:r>
        <w:r w:rsidR="00FC70D4" w:rsidRPr="0077266C" w:rsidDel="00CC528A">
          <w:rPr>
            <w:rFonts w:ascii="Times New Roman" w:eastAsia="TimesNewRomanPSMT" w:hAnsi="Times New Roman"/>
            <w:color w:val="000000"/>
            <w:sz w:val="24"/>
          </w:rPr>
          <w:delText>and then the mixture</w:delText>
        </w:r>
        <w:r w:rsidR="00FC70D4" w:rsidRPr="0077266C" w:rsidDel="00CC528A">
          <w:rPr>
            <w:rFonts w:ascii="Times New Roman" w:hAnsi="Times New Roman"/>
            <w:sz w:val="24"/>
          </w:rPr>
          <w:delText xml:space="preserve"> </w:delText>
        </w:r>
        <w:r w:rsidR="00FC70D4" w:rsidRPr="0077266C" w:rsidDel="00CC528A">
          <w:rPr>
            <w:rFonts w:ascii="Times New Roman" w:eastAsia="TimesNewRomanPSMT" w:hAnsi="Times New Roman"/>
            <w:color w:val="000000"/>
            <w:sz w:val="24"/>
          </w:rPr>
          <w:delText xml:space="preserve">was sonicated for 30 min. Secondly, </w:delText>
        </w:r>
        <w:r w:rsidR="00FC70D4" w:rsidRPr="0077266C" w:rsidDel="00CC528A">
          <w:rPr>
            <w:rFonts w:ascii="Times New Roman" w:hAnsi="Times New Roman"/>
            <w:bCs/>
            <w:color w:val="000000"/>
            <w:kern w:val="44"/>
            <w:sz w:val="24"/>
            <w:shd w:val="clear" w:color="auto" w:fill="FFFFFF"/>
            <w:lang w:bidi="ar"/>
          </w:rPr>
          <w:delText>3-(Dimethylamino)-1-propylaminem was added into the mixture and then ultrasonicated for 1.0 h. Finally, the solution was intensively stirred in an oil bath</w:delText>
        </w:r>
        <w:r w:rsidR="00FC70D4" w:rsidRPr="0077266C" w:rsidDel="00CC528A">
          <w:rPr>
            <w:rFonts w:ascii="Times New Roman" w:eastAsia="AdvOT999035f4" w:hAnsi="Times New Roman"/>
            <w:color w:val="000000"/>
            <w:sz w:val="24"/>
          </w:rPr>
          <w:delText xml:space="preserve"> </w:delText>
        </w:r>
        <w:r w:rsidR="00FC70D4" w:rsidRPr="0077266C" w:rsidDel="00CC528A">
          <w:rPr>
            <w:rFonts w:ascii="Times New Roman" w:hAnsi="Times New Roman"/>
            <w:bCs/>
            <w:color w:val="000000"/>
            <w:kern w:val="44"/>
            <w:sz w:val="24"/>
            <w:shd w:val="clear" w:color="auto" w:fill="FFFFFF"/>
            <w:lang w:bidi="ar"/>
          </w:rPr>
          <w:delText>under the reflux</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at 80</w:delText>
        </w:r>
        <w:r w:rsidR="00FC70D4" w:rsidRPr="0077266C" w:rsidDel="00CC528A">
          <w:rPr>
            <w:rFonts w:ascii="Times New Roman" w:hAnsi="宋体"/>
            <w:bCs/>
            <w:color w:val="000000"/>
            <w:kern w:val="44"/>
            <w:sz w:val="24"/>
            <w:shd w:val="clear" w:color="auto" w:fill="FFFFFF"/>
            <w:lang w:bidi="ar"/>
          </w:rPr>
          <w:delText>℃</w:delText>
        </w:r>
        <w:r w:rsidR="009C296C" w:rsidDel="00CC528A">
          <w:rPr>
            <w:rFonts w:ascii="Times New Roman" w:hAnsi="Times New Roman"/>
            <w:bCs/>
            <w:color w:val="000000"/>
            <w:kern w:val="44"/>
            <w:sz w:val="24"/>
            <w:shd w:val="clear" w:color="auto" w:fill="FFFFFF"/>
            <w:lang w:bidi="ar"/>
          </w:rPr>
          <w:delText xml:space="preserve"> for 48 h</w:delText>
        </w:r>
        <w:r w:rsidR="00FC70D4" w:rsidRPr="0077266C" w:rsidDel="00CC528A">
          <w:rPr>
            <w:rFonts w:ascii="Times New Roman" w:hAnsi="Times New Roman"/>
            <w:bCs/>
            <w:color w:val="000000"/>
            <w:kern w:val="44"/>
            <w:sz w:val="24"/>
            <w:shd w:val="clear" w:color="auto" w:fill="FFFFFF"/>
            <w:lang w:bidi="ar"/>
          </w:rPr>
          <w:delText>.</w:delText>
        </w:r>
        <w:r w:rsidR="009C296C" w:rsidDel="00CC528A">
          <w:rPr>
            <w:rFonts w:ascii="Times New Roman" w:hAnsi="Times New Roman" w:hint="eastAsia"/>
            <w:bCs/>
            <w:color w:val="000000"/>
            <w:kern w:val="44"/>
            <w:sz w:val="24"/>
            <w:shd w:val="clear" w:color="auto" w:fill="FFFFFF"/>
            <w:lang w:bidi="ar"/>
          </w:rPr>
          <w:delText xml:space="preserve"> </w:delText>
        </w:r>
        <w:r w:rsidR="00FC70D4" w:rsidRPr="0077266C" w:rsidDel="00CC528A">
          <w:rPr>
            <w:rFonts w:ascii="Times New Roman" w:hAnsi="Times New Roman"/>
            <w:bCs/>
            <w:color w:val="000000"/>
            <w:kern w:val="44"/>
            <w:sz w:val="24"/>
            <w:shd w:val="clear" w:color="auto" w:fill="FFFFFF"/>
            <w:lang w:bidi="ar"/>
          </w:rPr>
          <w:delText>The resulted black solution</w:delText>
        </w:r>
        <w:r w:rsidR="00FC70D4" w:rsidRPr="0077266C" w:rsidDel="00CC528A">
          <w:rPr>
            <w:rFonts w:ascii="Times New Roman" w:hAnsi="Times New Roman"/>
            <w:sz w:val="24"/>
          </w:rPr>
          <w:delText xml:space="preserve"> </w:delText>
        </w:r>
        <w:r w:rsidR="00FC70D4" w:rsidRPr="0077266C" w:rsidDel="00CC528A">
          <w:rPr>
            <w:rFonts w:ascii="Times New Roman" w:hAnsi="Times New Roman"/>
            <w:bCs/>
            <w:color w:val="000000"/>
            <w:kern w:val="44"/>
            <w:sz w:val="24"/>
            <w:shd w:val="clear" w:color="auto" w:fill="FFFFFF"/>
            <w:lang w:bidi="ar"/>
          </w:rPr>
          <w:delText>was centrifuged and washed adequately</w:delText>
        </w:r>
        <w:r w:rsidR="00FC70D4" w:rsidRPr="0077266C" w:rsidDel="00CC528A">
          <w:rPr>
            <w:rFonts w:ascii="Times New Roman" w:hAnsi="Times New Roman"/>
            <w:color w:val="434343"/>
            <w:sz w:val="24"/>
            <w:shd w:val="clear" w:color="auto" w:fill="FCFCFE"/>
          </w:rPr>
          <w:delText xml:space="preserve"> </w:delText>
        </w:r>
        <w:r w:rsidR="00FC70D4" w:rsidRPr="0077266C" w:rsidDel="00CC528A">
          <w:rPr>
            <w:rFonts w:ascii="Times New Roman" w:hAnsi="Times New Roman"/>
            <w:bCs/>
            <w:color w:val="000000"/>
            <w:kern w:val="44"/>
            <w:sz w:val="24"/>
            <w:shd w:val="clear" w:color="auto" w:fill="FFFFFF"/>
            <w:lang w:bidi="ar"/>
          </w:rPr>
          <w:delText xml:space="preserve">with water to remove the residual base and reactant. Then the solution was dried with freeze - drying method. </w:delText>
        </w:r>
      </w:del>
    </w:p>
    <w:p w:rsidR="0037097A" w:rsidRPr="0077266C" w:rsidRDefault="0037097A" w:rsidP="00D54845">
      <w:pPr>
        <w:widowControl/>
        <w:spacing w:line="480" w:lineRule="auto"/>
        <w:ind w:firstLineChars="200" w:firstLine="480"/>
        <w:rPr>
          <w:rFonts w:ascii="Times New Roman" w:hAnsi="Times New Roman"/>
          <w:bCs/>
          <w:color w:val="000000"/>
          <w:kern w:val="44"/>
          <w:sz w:val="24"/>
          <w:shd w:val="clear" w:color="auto" w:fill="FFFFFF"/>
          <w:lang w:bidi="ar"/>
        </w:rPr>
        <w:pPrChange w:id="491" w:author="季 晨瑞" w:date="2018-10-09T14:13:00Z">
          <w:pPr>
            <w:widowControl/>
            <w:spacing w:line="480" w:lineRule="auto"/>
            <w:ind w:left="-136" w:firstLineChars="200" w:firstLine="480"/>
          </w:pPr>
        </w:pPrChange>
      </w:pPr>
    </w:p>
    <w:p w:rsidR="0037097A" w:rsidDel="00EC7908" w:rsidRDefault="00AF7E79" w:rsidP="008B5DAC">
      <w:pPr>
        <w:widowControl/>
        <w:spacing w:line="480" w:lineRule="auto"/>
        <w:ind w:left="-134"/>
        <w:rPr>
          <w:del w:id="492" w:author="季 晨瑞" w:date="2018-09-20T16:16:00Z"/>
          <w:rFonts w:ascii="Times New Roman" w:hAnsi="Times New Roman"/>
          <w:sz w:val="30"/>
          <w:szCs w:val="30"/>
        </w:rPr>
      </w:pPr>
      <w:del w:id="493" w:author="季 晨瑞" w:date="2018-09-20T16:16:00Z">
        <w:r w:rsidRPr="009E082B" w:rsidDel="008B5DAC">
          <w:rPr>
            <w:noProof/>
          </w:rPr>
          <w:lastRenderedPageBreak/>
          <w:drawing>
            <wp:inline distT="0" distB="0" distL="0" distR="0">
              <wp:extent cx="5043170" cy="377317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3170" cy="3773170"/>
                      </a:xfrm>
                      <a:prstGeom prst="rect">
                        <a:avLst/>
                      </a:prstGeom>
                      <a:noFill/>
                      <a:ln>
                        <a:noFill/>
                      </a:ln>
                    </pic:spPr>
                  </pic:pic>
                </a:graphicData>
              </a:graphic>
            </wp:inline>
          </w:drawing>
        </w:r>
      </w:del>
    </w:p>
    <w:p w:rsidR="00EC7908" w:rsidRDefault="00EC7908">
      <w:pPr>
        <w:widowControl/>
        <w:spacing w:line="480" w:lineRule="auto"/>
        <w:ind w:left="-134"/>
        <w:jc w:val="center"/>
        <w:rPr>
          <w:ins w:id="494" w:author="季 晨瑞" w:date="2018-09-20T16:17:00Z"/>
          <w:rFonts w:ascii="Times New Roman" w:hAnsi="Times New Roman"/>
          <w:sz w:val="30"/>
          <w:szCs w:val="30"/>
        </w:rPr>
        <w:pPrChange w:id="495" w:author="季 晨瑞" w:date="2018-09-20T16:17:00Z">
          <w:pPr>
            <w:widowControl/>
            <w:spacing w:line="480" w:lineRule="auto"/>
            <w:ind w:left="-134"/>
          </w:pPr>
        </w:pPrChange>
      </w:pPr>
      <w:ins w:id="496" w:author="季 晨瑞" w:date="2018-09-20T16:17:00Z">
        <w:r>
          <w:rPr>
            <w:rFonts w:cs="Calibri"/>
            <w:noProof/>
            <w:sz w:val="22"/>
            <w:szCs w:val="22"/>
          </w:rPr>
          <w:drawing>
            <wp:inline distT="0" distB="0" distL="0" distR="0">
              <wp:extent cx="4156363" cy="1056253"/>
              <wp:effectExtent l="0" t="0" r="0" b="0"/>
              <wp:docPr id="18" name="图片 18" descr="计算机生成了可选文字:&#10;AIBN NBS &#10;Bromi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计算机生成了可选文字:&#10;AIBN NBS &#10;Bromination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8431" cy="1069485"/>
                      </a:xfrm>
                      <a:prstGeom prst="rect">
                        <a:avLst/>
                      </a:prstGeom>
                      <a:noFill/>
                      <a:ln>
                        <a:noFill/>
                      </a:ln>
                    </pic:spPr>
                  </pic:pic>
                </a:graphicData>
              </a:graphic>
            </wp:inline>
          </w:drawing>
        </w:r>
      </w:ins>
    </w:p>
    <w:p w:rsidR="0037097A" w:rsidDel="00EC7908" w:rsidRDefault="00EC7908">
      <w:pPr>
        <w:widowControl/>
        <w:spacing w:line="480" w:lineRule="auto"/>
        <w:jc w:val="center"/>
        <w:rPr>
          <w:del w:id="497" w:author="季 晨瑞" w:date="2018-09-20T16:16:00Z"/>
          <w:rFonts w:ascii="Times New Roman" w:hAnsi="Times New Roman"/>
          <w:sz w:val="24"/>
        </w:rPr>
        <w:pPrChange w:id="498" w:author="季 晨瑞" w:date="2018-09-20T16:18:00Z">
          <w:pPr>
            <w:widowControl/>
            <w:spacing w:line="480" w:lineRule="auto"/>
            <w:ind w:left="-134"/>
          </w:pPr>
        </w:pPrChange>
      </w:pPr>
      <w:ins w:id="499" w:author="季 晨瑞" w:date="2018-09-20T16:18:00Z">
        <w:r w:rsidRPr="00EC7908">
          <w:rPr>
            <w:rFonts w:ascii="Times New Roman" w:hAnsi="Times New Roman"/>
            <w:sz w:val="24"/>
          </w:rPr>
          <w:t xml:space="preserve">Fig.1 The </w:t>
        </w:r>
      </w:ins>
      <w:ins w:id="500" w:author="季 晨瑞" w:date="2018-10-09T14:16:00Z">
        <w:r w:rsidR="00777C68">
          <w:rPr>
            <w:rFonts w:ascii="Times New Roman" w:hAnsi="Times New Roman"/>
            <w:sz w:val="24"/>
          </w:rPr>
          <w:t>synthesis</w:t>
        </w:r>
      </w:ins>
      <w:ins w:id="501" w:author="季 晨瑞" w:date="2018-09-20T16:18:00Z">
        <w:r w:rsidRPr="00EC7908">
          <w:rPr>
            <w:rFonts w:ascii="Times New Roman" w:hAnsi="Times New Roman"/>
            <w:sz w:val="24"/>
          </w:rPr>
          <w:t xml:space="preserve"> of BPPO</w:t>
        </w:r>
      </w:ins>
      <w:ins w:id="502" w:author="lenovo" w:date="2017-09-22T10:28:00Z">
        <w:del w:id="503" w:author="季 晨瑞" w:date="2018-09-20T16:16:00Z">
          <w:r w:rsidR="004E71BB" w:rsidDel="008B5DAC">
            <w:rPr>
              <w:rFonts w:ascii="Times New Roman" w:hAnsi="Times New Roman" w:hint="eastAsia"/>
              <w:sz w:val="24"/>
            </w:rPr>
            <w:delText>[Results]</w:delText>
          </w:r>
        </w:del>
      </w:ins>
      <w:del w:id="504" w:author="季 晨瑞" w:date="2018-09-20T16:16:00Z">
        <w:r w:rsidR="0037097A" w:rsidRPr="00FC70D4" w:rsidDel="008B5DAC">
          <w:rPr>
            <w:rFonts w:ascii="Times New Roman" w:hAnsi="Times New Roman" w:hint="eastAsia"/>
            <w:sz w:val="24"/>
          </w:rPr>
          <w:delText xml:space="preserve">Fig.2 </w:delText>
        </w:r>
        <w:r w:rsidR="0037097A" w:rsidRPr="00FC70D4" w:rsidDel="008B5DAC">
          <w:rPr>
            <w:rFonts w:ascii="Times New Roman" w:eastAsia="AdvOT863180fb" w:hAnsi="Times New Roman"/>
            <w:color w:val="000000"/>
            <w:sz w:val="24"/>
            <w:vertAlign w:val="superscript"/>
          </w:rPr>
          <w:delText>1</w:delText>
        </w:r>
        <w:r w:rsidR="0037097A" w:rsidRPr="00FC70D4" w:rsidDel="008B5DAC">
          <w:rPr>
            <w:rFonts w:ascii="Times New Roman" w:eastAsia="AdvOT863180fb" w:hAnsi="Times New Roman"/>
            <w:color w:val="000000"/>
            <w:sz w:val="24"/>
          </w:rPr>
          <w:delText>H NMR spectra of BPPO in CDCl</w:delText>
        </w:r>
        <w:r w:rsidR="0037097A" w:rsidRPr="00FC70D4" w:rsidDel="008B5DAC">
          <w:rPr>
            <w:rFonts w:ascii="Times New Roman" w:eastAsia="AdvOT863180fb" w:hAnsi="Times New Roman"/>
            <w:color w:val="000000"/>
            <w:sz w:val="24"/>
            <w:vertAlign w:val="subscript"/>
          </w:rPr>
          <w:delText>3</w:delText>
        </w:r>
      </w:del>
    </w:p>
    <w:p w:rsidR="00EC7908" w:rsidRPr="00FC70D4" w:rsidRDefault="00EC7908">
      <w:pPr>
        <w:widowControl/>
        <w:spacing w:line="480" w:lineRule="auto"/>
        <w:jc w:val="center"/>
        <w:rPr>
          <w:ins w:id="505" w:author="季 晨瑞" w:date="2018-09-20T16:17:00Z"/>
          <w:rFonts w:ascii="Times New Roman" w:eastAsia="AdvOT863180fb" w:hAnsi="Times New Roman"/>
          <w:color w:val="000000"/>
          <w:sz w:val="24"/>
          <w:vertAlign w:val="subscript"/>
        </w:rPr>
        <w:pPrChange w:id="506" w:author="季 晨瑞" w:date="2018-09-20T16:18:00Z">
          <w:pPr>
            <w:widowControl/>
            <w:spacing w:line="480" w:lineRule="auto"/>
            <w:ind w:firstLineChars="200" w:firstLine="480"/>
            <w:jc w:val="center"/>
          </w:pPr>
        </w:pPrChange>
      </w:pPr>
    </w:p>
    <w:p w:rsidR="0037097A" w:rsidRPr="00FC70D4" w:rsidRDefault="0037097A" w:rsidP="00777C68">
      <w:pPr>
        <w:widowControl/>
        <w:spacing w:line="480" w:lineRule="auto"/>
        <w:rPr>
          <w:rFonts w:ascii="宋体" w:hAnsi="宋体" w:cs="宋体"/>
          <w:b/>
          <w:sz w:val="24"/>
        </w:rPr>
        <w:pPrChange w:id="507" w:author="季 晨瑞" w:date="2018-10-09T14:15:00Z">
          <w:pPr>
            <w:widowControl/>
            <w:spacing w:line="480" w:lineRule="auto"/>
            <w:ind w:left="-136"/>
            <w:jc w:val="left"/>
          </w:pPr>
        </w:pPrChange>
      </w:pPr>
      <w:r w:rsidRPr="00FC70D4">
        <w:rPr>
          <w:rFonts w:ascii="Times New Roman" w:hAnsi="Times New Roman" w:hint="eastAsia"/>
          <w:b/>
          <w:color w:val="000000"/>
          <w:kern w:val="44"/>
          <w:sz w:val="24"/>
          <w:shd w:val="clear" w:color="auto" w:fill="FFFFFF"/>
          <w:lang w:bidi="ar"/>
        </w:rPr>
        <w:t>2.</w:t>
      </w:r>
      <w:ins w:id="508" w:author="季 晨瑞" w:date="2018-10-08T13:31:00Z">
        <w:r w:rsidR="00E97F74">
          <w:rPr>
            <w:rFonts w:ascii="Times New Roman" w:hAnsi="Times New Roman" w:hint="eastAsia"/>
            <w:b/>
            <w:color w:val="000000"/>
            <w:kern w:val="44"/>
            <w:sz w:val="24"/>
            <w:shd w:val="clear" w:color="auto" w:fill="FFFFFF"/>
            <w:lang w:bidi="ar"/>
          </w:rPr>
          <w:t>3</w:t>
        </w:r>
      </w:ins>
      <w:del w:id="509" w:author="季 晨瑞" w:date="2018-10-08T13:31:00Z">
        <w:r w:rsidRPr="00FC70D4" w:rsidDel="00E97F74">
          <w:rPr>
            <w:rFonts w:ascii="Times New Roman" w:hAnsi="Times New Roman" w:hint="eastAsia"/>
            <w:b/>
            <w:color w:val="000000"/>
            <w:kern w:val="44"/>
            <w:sz w:val="24"/>
            <w:shd w:val="clear" w:color="auto" w:fill="FFFFFF"/>
            <w:lang w:bidi="ar"/>
          </w:rPr>
          <w:delText>4</w:delText>
        </w:r>
      </w:del>
      <w:r w:rsidRPr="00FC70D4">
        <w:rPr>
          <w:rFonts w:ascii="Times New Roman" w:hAnsi="Times New Roman" w:hint="eastAsia"/>
          <w:b/>
          <w:color w:val="000000"/>
          <w:kern w:val="44"/>
          <w:sz w:val="24"/>
          <w:shd w:val="clear" w:color="auto" w:fill="FFFFFF"/>
          <w:lang w:bidi="ar"/>
        </w:rPr>
        <w:t xml:space="preserve"> Preparation of </w:t>
      </w:r>
      <w:ins w:id="510" w:author="季 晨瑞" w:date="2018-09-19T15:56:00Z">
        <w:r w:rsidR="00FE4EA4">
          <w:rPr>
            <w:rFonts w:ascii="Times New Roman" w:hAnsi="Times New Roman"/>
            <w:b/>
            <w:color w:val="000000"/>
            <w:kern w:val="44"/>
            <w:sz w:val="24"/>
            <w:shd w:val="clear" w:color="auto" w:fill="FFFFFF"/>
            <w:lang w:bidi="ar"/>
          </w:rPr>
          <w:t>hybrid membrane</w:t>
        </w:r>
      </w:ins>
      <w:ins w:id="511" w:author="季 晨瑞" w:date="2018-10-09T14:16:00Z">
        <w:r w:rsidR="00777C68">
          <w:rPr>
            <w:rFonts w:ascii="Times New Roman" w:hAnsi="Times New Roman"/>
            <w:b/>
            <w:color w:val="000000"/>
            <w:kern w:val="44"/>
            <w:sz w:val="24"/>
            <w:shd w:val="clear" w:color="auto" w:fill="FFFFFF"/>
            <w:lang w:bidi="ar"/>
          </w:rPr>
          <w:t>s</w:t>
        </w:r>
      </w:ins>
      <w:del w:id="512" w:author="季 晨瑞" w:date="2018-09-19T15:56:00Z">
        <w:r w:rsidRPr="00FC70D4" w:rsidDel="00FE4EA4">
          <w:rPr>
            <w:rFonts w:ascii="Times New Roman" w:hAnsi="Times New Roman" w:hint="eastAsia"/>
            <w:b/>
            <w:color w:val="000000"/>
            <w:kern w:val="44"/>
            <w:sz w:val="24"/>
            <w:shd w:val="clear" w:color="auto" w:fill="FFFFFF"/>
            <w:lang w:bidi="ar"/>
          </w:rPr>
          <w:delText>composite membranes</w:delText>
        </w:r>
        <w:r w:rsidRPr="00FC70D4" w:rsidDel="00FE4EA4">
          <w:rPr>
            <w:rFonts w:ascii="宋体" w:hAnsi="宋体" w:cs="宋体"/>
            <w:b/>
            <w:sz w:val="24"/>
          </w:rPr>
          <w:delText xml:space="preserve"> </w:delText>
        </w:r>
        <w:r w:rsidRPr="00FC70D4" w:rsidDel="00FE4EA4">
          <w:rPr>
            <w:rFonts w:ascii="Times New Roman" w:hAnsi="Times New Roman" w:hint="eastAsia"/>
            <w:b/>
            <w:color w:val="000000"/>
            <w:kern w:val="44"/>
            <w:sz w:val="24"/>
            <w:shd w:val="clear" w:color="auto" w:fill="FFFFFF"/>
            <w:lang w:bidi="ar"/>
          </w:rPr>
          <w:delText>and acid doping</w:delText>
        </w:r>
      </w:del>
      <w:r w:rsidRPr="00FC70D4">
        <w:rPr>
          <w:rFonts w:ascii="宋体" w:hAnsi="宋体" w:cs="宋体"/>
          <w:b/>
          <w:sz w:val="24"/>
        </w:rPr>
        <w:t xml:space="preserve"> </w:t>
      </w:r>
    </w:p>
    <w:p w:rsidR="00562328" w:rsidRPr="00562328" w:rsidDel="00C259C7" w:rsidRDefault="0037097A" w:rsidP="00777C68">
      <w:pPr>
        <w:widowControl/>
        <w:spacing w:line="480" w:lineRule="auto"/>
        <w:ind w:firstLineChars="200" w:firstLine="480"/>
        <w:rPr>
          <w:del w:id="513" w:author="季 晨瑞" w:date="2018-09-21T15:25:00Z"/>
          <w:rFonts w:ascii="Times New Roman" w:hAnsi="Times New Roman"/>
          <w:color w:val="000000"/>
          <w:sz w:val="24"/>
          <w:rPrChange w:id="514" w:author="季 晨瑞" w:date="2018-09-21T15:13:00Z">
            <w:rPr>
              <w:del w:id="515" w:author="季 晨瑞" w:date="2018-09-21T15:25:00Z"/>
              <w:rFonts w:ascii="Times New Roman" w:hAnsi="Times New Roman"/>
              <w:bCs/>
              <w:color w:val="000000"/>
              <w:kern w:val="44"/>
              <w:sz w:val="24"/>
              <w:shd w:val="clear" w:color="auto" w:fill="FFFFFF"/>
              <w:lang w:bidi="ar"/>
            </w:rPr>
          </w:rPrChange>
        </w:rPr>
        <w:pPrChange w:id="516" w:author="季 晨瑞" w:date="2018-10-09T14:15:00Z">
          <w:pPr>
            <w:widowControl/>
            <w:spacing w:line="480" w:lineRule="auto"/>
            <w:ind w:left="-136" w:firstLineChars="200" w:firstLine="480"/>
          </w:pPr>
        </w:pPrChange>
      </w:pPr>
      <w:r w:rsidRPr="0077266C">
        <w:rPr>
          <w:rFonts w:ascii="Times New Roman" w:hAnsi="Times New Roman"/>
          <w:bCs/>
          <w:color w:val="000000"/>
          <w:kern w:val="44"/>
          <w:sz w:val="24"/>
          <w:shd w:val="clear" w:color="auto" w:fill="FFFFFF"/>
          <w:lang w:bidi="ar"/>
        </w:rPr>
        <w:t xml:space="preserve">The </w:t>
      </w:r>
      <w:ins w:id="517" w:author="季 晨瑞" w:date="2018-09-19T15:53:00Z">
        <w:r w:rsidR="00FE4EA4">
          <w:rPr>
            <w:rFonts w:ascii="Times New Roman" w:hAnsi="Times New Roman"/>
            <w:bCs/>
            <w:color w:val="000000"/>
            <w:kern w:val="44"/>
            <w:sz w:val="24"/>
            <w:shd w:val="clear" w:color="auto" w:fill="FFFFFF"/>
            <w:lang w:bidi="ar"/>
          </w:rPr>
          <w:t>hybrid</w:t>
        </w:r>
      </w:ins>
      <w:del w:id="518" w:author="季 晨瑞" w:date="2018-09-19T15:53:00Z">
        <w:r w:rsidRPr="0077266C" w:rsidDel="00FE4EA4">
          <w:rPr>
            <w:rFonts w:ascii="Times New Roman" w:hAnsi="Times New Roman"/>
            <w:bCs/>
            <w:color w:val="000000"/>
            <w:kern w:val="44"/>
            <w:sz w:val="24"/>
            <w:shd w:val="clear" w:color="auto" w:fill="FFFFFF"/>
            <w:lang w:bidi="ar"/>
          </w:rPr>
          <w:delText>composite</w:delText>
        </w:r>
      </w:del>
      <w:r w:rsidRPr="0077266C">
        <w:rPr>
          <w:rFonts w:ascii="Times New Roman" w:hAnsi="Times New Roman"/>
          <w:bCs/>
          <w:color w:val="000000"/>
          <w:kern w:val="44"/>
          <w:sz w:val="24"/>
          <w:shd w:val="clear" w:color="auto" w:fill="FFFFFF"/>
          <w:lang w:bidi="ar"/>
        </w:rPr>
        <w:t xml:space="preserve"> membranes were prepared via the solution casting method. The preparation process </w:t>
      </w:r>
      <w:ins w:id="519" w:author="季 晨瑞" w:date="2018-09-19T16:49:00Z">
        <w:r w:rsidR="006A1513">
          <w:rPr>
            <w:rFonts w:ascii="Times New Roman" w:hAnsi="Times New Roman"/>
            <w:bCs/>
            <w:color w:val="000000"/>
            <w:kern w:val="44"/>
            <w:sz w:val="24"/>
            <w:shd w:val="clear" w:color="auto" w:fill="FFFFFF"/>
            <w:lang w:bidi="ar"/>
          </w:rPr>
          <w:t xml:space="preserve">as shown in </w:t>
        </w:r>
      </w:ins>
      <w:ins w:id="520" w:author="季 晨瑞" w:date="2018-09-23T13:03:00Z">
        <w:r w:rsidR="00DA30E8">
          <w:rPr>
            <w:rFonts w:ascii="Times New Roman" w:hAnsi="Times New Roman"/>
            <w:bCs/>
            <w:color w:val="000000"/>
            <w:kern w:val="44"/>
            <w:sz w:val="24"/>
            <w:shd w:val="clear" w:color="auto" w:fill="FFFFFF"/>
            <w:lang w:bidi="ar"/>
          </w:rPr>
          <w:t>Fig.</w:t>
        </w:r>
      </w:ins>
      <w:ins w:id="521" w:author="季 晨瑞" w:date="2018-09-20T10:48:00Z">
        <w:r w:rsidR="004D558A">
          <w:rPr>
            <w:rFonts w:ascii="Times New Roman" w:hAnsi="Times New Roman"/>
            <w:bCs/>
            <w:color w:val="000000"/>
            <w:kern w:val="44"/>
            <w:sz w:val="24"/>
            <w:shd w:val="clear" w:color="auto" w:fill="FFFFFF"/>
            <w:lang w:bidi="ar"/>
          </w:rPr>
          <w:t>2</w:t>
        </w:r>
      </w:ins>
      <w:del w:id="522" w:author="季 晨瑞" w:date="2018-09-19T16:49:00Z">
        <w:r w:rsidRPr="0077266C" w:rsidDel="006A1513">
          <w:rPr>
            <w:rFonts w:ascii="Times New Roman" w:hAnsi="Times New Roman"/>
            <w:bCs/>
            <w:color w:val="000000"/>
            <w:kern w:val="44"/>
            <w:sz w:val="24"/>
            <w:shd w:val="clear" w:color="auto" w:fill="FFFFFF"/>
            <w:lang w:bidi="ar"/>
          </w:rPr>
          <w:delText>comprised the following steps</w:delText>
        </w:r>
      </w:del>
      <w:ins w:id="523" w:author="季 晨瑞" w:date="2018-10-07T12:50:00Z">
        <w:r w:rsidR="00BD48AF">
          <w:rPr>
            <w:rFonts w:ascii="Times New Roman" w:hAnsi="Times New Roman" w:hint="eastAsia"/>
            <w:bCs/>
            <w:color w:val="000000"/>
            <w:kern w:val="44"/>
            <w:sz w:val="24"/>
            <w:shd w:val="clear" w:color="auto" w:fill="FFFFFF"/>
            <w:lang w:bidi="ar"/>
          </w:rPr>
          <w:t>:</w:t>
        </w:r>
        <w:r w:rsidR="00BD48AF">
          <w:rPr>
            <w:rFonts w:ascii="Times New Roman" w:hAnsi="Times New Roman"/>
            <w:bCs/>
            <w:color w:val="000000"/>
            <w:kern w:val="44"/>
            <w:sz w:val="24"/>
            <w:shd w:val="clear" w:color="auto" w:fill="FFFFFF"/>
            <w:lang w:bidi="ar"/>
          </w:rPr>
          <w:t xml:space="preserve"> </w:t>
        </w:r>
      </w:ins>
      <w:del w:id="524" w:author="季 晨瑞" w:date="2018-10-07T12:50:00Z">
        <w:r w:rsidRPr="0077266C" w:rsidDel="00BD48AF">
          <w:rPr>
            <w:rFonts w:ascii="Times New Roman" w:hAnsi="Times New Roman"/>
            <w:bCs/>
            <w:color w:val="000000"/>
            <w:kern w:val="44"/>
            <w:sz w:val="24"/>
            <w:shd w:val="clear" w:color="auto" w:fill="FFFFFF"/>
            <w:lang w:bidi="ar"/>
          </w:rPr>
          <w:delText>：</w:delText>
        </w:r>
      </w:del>
      <w:ins w:id="525" w:author="季 晨瑞" w:date="2018-09-19T15:57:00Z">
        <w:r w:rsidR="00FE4EA4">
          <w:rPr>
            <w:rFonts w:ascii="Times New Roman" w:hAnsi="Times New Roman"/>
            <w:color w:val="000000"/>
            <w:sz w:val="24"/>
          </w:rPr>
          <w:t xml:space="preserve">0.3 g (1.64 mmol) BPPO was initially dissolved in 5 ml DMAC </w:t>
        </w:r>
        <w:r w:rsidR="00FE4EA4">
          <w:rPr>
            <w:rFonts w:ascii="Times New Roman" w:hAnsi="Times New Roman" w:hint="eastAsia"/>
            <w:color w:val="000000"/>
            <w:sz w:val="24"/>
          </w:rPr>
          <w:t>a</w:t>
        </w:r>
        <w:r w:rsidR="00FE4EA4">
          <w:rPr>
            <w:rFonts w:ascii="Times New Roman" w:hAnsi="Times New Roman"/>
            <w:color w:val="000000"/>
            <w:sz w:val="24"/>
          </w:rPr>
          <w:t>nd 5 ml NMP mixed solvent</w:t>
        </w:r>
      </w:ins>
      <w:del w:id="526" w:author="季 晨瑞" w:date="2018-09-19T15:57:00Z">
        <w:r w:rsidRPr="0077266C" w:rsidDel="00FE4EA4">
          <w:rPr>
            <w:rFonts w:ascii="Times New Roman" w:hAnsi="Times New Roman"/>
            <w:bCs/>
            <w:color w:val="000000"/>
            <w:kern w:val="44"/>
            <w:sz w:val="24"/>
            <w:shd w:val="clear" w:color="auto" w:fill="FFFFFF"/>
            <w:lang w:bidi="ar"/>
          </w:rPr>
          <w:delText>0.33 g BPPO was dissolved in the component solvent of 5 mL DMAc</w:delText>
        </w:r>
      </w:del>
      <w:del w:id="527" w:author="季 晨瑞" w:date="2018-09-19T15:54:00Z">
        <w:r w:rsidRPr="0077266C" w:rsidDel="00FE4EA4">
          <w:rPr>
            <w:rFonts w:ascii="Times New Roman" w:hAnsi="Times New Roman"/>
            <w:bCs/>
            <w:color w:val="000000"/>
            <w:kern w:val="44"/>
            <w:sz w:val="24"/>
            <w:shd w:val="clear" w:color="auto" w:fill="FFFFFF"/>
            <w:lang w:bidi="ar"/>
          </w:rPr>
          <w:delText>,</w:delText>
        </w:r>
      </w:del>
      <w:del w:id="528" w:author="季 晨瑞" w:date="2018-09-19T15:57:00Z">
        <w:r w:rsidRPr="0077266C" w:rsidDel="00FE4EA4">
          <w:rPr>
            <w:rFonts w:ascii="Times New Roman" w:hAnsi="Times New Roman"/>
            <w:bCs/>
            <w:color w:val="000000"/>
            <w:kern w:val="44"/>
            <w:sz w:val="24"/>
            <w:shd w:val="clear" w:color="auto" w:fill="FFFFFF"/>
            <w:lang w:bidi="ar"/>
          </w:rPr>
          <w:delText xml:space="preserve"> </w:delText>
        </w:r>
      </w:del>
      <w:del w:id="529" w:author="季 晨瑞" w:date="2018-09-19T15:54:00Z">
        <w:r w:rsidRPr="0077266C" w:rsidDel="00FE4EA4">
          <w:rPr>
            <w:rFonts w:ascii="Times New Roman" w:hAnsi="Times New Roman"/>
            <w:bCs/>
            <w:color w:val="000000"/>
            <w:kern w:val="44"/>
            <w:sz w:val="24"/>
            <w:shd w:val="clear" w:color="auto" w:fill="FFFFFF"/>
            <w:lang w:bidi="ar"/>
          </w:rPr>
          <w:delText>4</w:delText>
        </w:r>
      </w:del>
      <w:del w:id="530" w:author="季 晨瑞" w:date="2018-09-19T15:57:00Z">
        <w:r w:rsidRPr="0077266C" w:rsidDel="00FE4EA4">
          <w:rPr>
            <w:rFonts w:ascii="Times New Roman" w:hAnsi="Times New Roman"/>
            <w:bCs/>
            <w:color w:val="000000"/>
            <w:kern w:val="44"/>
            <w:sz w:val="24"/>
            <w:shd w:val="clear" w:color="auto" w:fill="FFFFFF"/>
            <w:lang w:bidi="ar"/>
          </w:rPr>
          <w:delText xml:space="preserve"> mL NMP</w:delText>
        </w:r>
      </w:del>
      <w:del w:id="531" w:author="季 晨瑞" w:date="2018-09-19T15:54:00Z">
        <w:r w:rsidRPr="0077266C" w:rsidDel="00FE4EA4">
          <w:rPr>
            <w:rFonts w:ascii="Times New Roman" w:hAnsi="Times New Roman"/>
            <w:bCs/>
            <w:color w:val="000000"/>
            <w:kern w:val="44"/>
            <w:sz w:val="24"/>
            <w:shd w:val="clear" w:color="auto" w:fill="FFFFFF"/>
            <w:lang w:bidi="ar"/>
          </w:rPr>
          <w:delText xml:space="preserve"> and 2 mL DMF</w:delText>
        </w:r>
      </w:del>
      <w:r w:rsidRPr="0077266C">
        <w:rPr>
          <w:rFonts w:ascii="Times New Roman" w:hAnsi="Times New Roman"/>
          <w:bCs/>
          <w:color w:val="000000"/>
          <w:kern w:val="44"/>
          <w:sz w:val="24"/>
          <w:shd w:val="clear" w:color="auto" w:fill="FFFFFF"/>
          <w:lang w:bidi="ar"/>
        </w:rPr>
        <w:t xml:space="preserve"> through magnetic stirring at room temperature</w:t>
      </w:r>
      <w:ins w:id="532" w:author="季 晨瑞" w:date="2018-09-19T15:54:00Z">
        <w:r w:rsidR="00FE4EA4">
          <w:rPr>
            <w:rFonts w:ascii="Times New Roman" w:hAnsi="Times New Roman"/>
            <w:bCs/>
            <w:color w:val="000000"/>
            <w:kern w:val="44"/>
            <w:sz w:val="24"/>
            <w:shd w:val="clear" w:color="auto" w:fill="FFFFFF"/>
            <w:lang w:bidi="ar"/>
          </w:rPr>
          <w:t>.</w:t>
        </w:r>
      </w:ins>
      <w:del w:id="533" w:author="季 晨瑞" w:date="2018-09-19T15:54:00Z">
        <w:r w:rsidRPr="0077266C" w:rsidDel="00FE4EA4">
          <w:rPr>
            <w:rFonts w:ascii="Times New Roman" w:hAnsi="Times New Roman"/>
            <w:bCs/>
            <w:color w:val="000000"/>
            <w:kern w:val="44"/>
            <w:sz w:val="24"/>
            <w:shd w:val="clear" w:color="auto" w:fill="FFFFFF"/>
            <w:lang w:bidi="ar"/>
          </w:rPr>
          <w:delText>,</w:delText>
        </w:r>
      </w:del>
      <w:r w:rsidRPr="0077266C">
        <w:rPr>
          <w:rFonts w:ascii="Times New Roman" w:hAnsi="Times New Roman"/>
          <w:bCs/>
          <w:color w:val="000000"/>
          <w:kern w:val="44"/>
          <w:sz w:val="24"/>
          <w:shd w:val="clear" w:color="auto" w:fill="FFFFFF"/>
          <w:lang w:bidi="ar"/>
        </w:rPr>
        <w:t xml:space="preserve"> </w:t>
      </w:r>
      <w:ins w:id="534" w:author="季 晨瑞" w:date="2018-09-19T15:55:00Z">
        <w:r w:rsidR="00FE4EA4">
          <w:rPr>
            <w:rFonts w:ascii="Times New Roman" w:hAnsi="Times New Roman"/>
            <w:bCs/>
            <w:color w:val="000000"/>
            <w:kern w:val="44"/>
            <w:sz w:val="24"/>
            <w:shd w:val="clear" w:color="auto" w:fill="FFFFFF"/>
            <w:lang w:bidi="ar"/>
          </w:rPr>
          <w:t>Then</w:t>
        </w:r>
      </w:ins>
      <w:del w:id="535" w:author="季 晨瑞" w:date="2018-09-19T15:55:00Z">
        <w:r w:rsidRPr="0077266C" w:rsidDel="00FE4EA4">
          <w:rPr>
            <w:rFonts w:ascii="Times New Roman" w:hAnsi="Times New Roman"/>
            <w:bCs/>
            <w:color w:val="000000"/>
            <w:kern w:val="44"/>
            <w:sz w:val="24"/>
            <w:shd w:val="clear" w:color="auto" w:fill="FFFFFF"/>
            <w:lang w:bidi="ar"/>
          </w:rPr>
          <w:delText>meanwhile</w:delText>
        </w:r>
      </w:del>
      <w:del w:id="536" w:author="季 晨瑞" w:date="2018-09-19T16:12:00Z">
        <w:r w:rsidRPr="0077266C" w:rsidDel="003F1A2C">
          <w:rPr>
            <w:rFonts w:ascii="Times New Roman" w:hAnsi="Times New Roman"/>
            <w:bCs/>
            <w:color w:val="000000"/>
            <w:kern w:val="44"/>
            <w:sz w:val="24"/>
            <w:shd w:val="clear" w:color="auto" w:fill="FFFFFF"/>
            <w:lang w:bidi="ar"/>
          </w:rPr>
          <w:delText>,</w:delText>
        </w:r>
      </w:del>
      <w:ins w:id="537" w:author="季 晨瑞" w:date="2018-09-19T15:58:00Z">
        <w:r w:rsidR="00632C5B">
          <w:rPr>
            <w:rFonts w:ascii="Times New Roman" w:hAnsi="Times New Roman"/>
            <w:bCs/>
            <w:color w:val="000000"/>
            <w:kern w:val="44"/>
            <w:sz w:val="24"/>
            <w:shd w:val="clear" w:color="auto" w:fill="FFFFFF"/>
            <w:lang w:bidi="ar"/>
          </w:rPr>
          <w:t xml:space="preserve"> different amount of </w:t>
        </w:r>
      </w:ins>
      <w:ins w:id="538" w:author="季 晨瑞" w:date="2018-09-19T16:13:00Z">
        <w:r w:rsidR="003F1A2C">
          <w:rPr>
            <w:rFonts w:ascii="Times New Roman" w:hAnsi="Times New Roman"/>
            <w:bCs/>
            <w:color w:val="000000"/>
            <w:kern w:val="44"/>
            <w:sz w:val="24"/>
            <w:shd w:val="clear" w:color="auto" w:fill="FFFFFF"/>
            <w:lang w:bidi="ar"/>
          </w:rPr>
          <w:t>TEA(160 ul</w:t>
        </w:r>
      </w:ins>
      <w:ins w:id="539" w:author="季 晨瑞" w:date="2018-09-19T16:14:00Z">
        <w:r w:rsidR="003F1A2C">
          <w:rPr>
            <w:rFonts w:ascii="Times New Roman" w:hAnsi="Times New Roman" w:hint="eastAsia"/>
            <w:bCs/>
            <w:color w:val="000000"/>
            <w:kern w:val="44"/>
            <w:sz w:val="24"/>
            <w:shd w:val="clear" w:color="auto" w:fill="FFFFFF"/>
            <w:lang w:bidi="ar"/>
          </w:rPr>
          <w:t>,</w:t>
        </w:r>
        <w:r w:rsidR="003F1A2C">
          <w:rPr>
            <w:rFonts w:ascii="Times New Roman" w:hAnsi="Times New Roman"/>
            <w:bCs/>
            <w:color w:val="000000"/>
            <w:kern w:val="44"/>
            <w:sz w:val="24"/>
            <w:shd w:val="clear" w:color="auto" w:fill="FFFFFF"/>
            <w:lang w:bidi="ar"/>
          </w:rPr>
          <w:t xml:space="preserve"> </w:t>
        </w:r>
      </w:ins>
      <w:ins w:id="540" w:author="季 晨瑞" w:date="2018-09-19T16:13:00Z">
        <w:r w:rsidR="003F1A2C">
          <w:rPr>
            <w:rFonts w:ascii="Times New Roman" w:hAnsi="Times New Roman" w:hint="eastAsia"/>
            <w:bCs/>
            <w:color w:val="000000"/>
            <w:kern w:val="44"/>
            <w:sz w:val="24"/>
            <w:shd w:val="clear" w:color="auto" w:fill="FFFFFF"/>
            <w:lang w:bidi="ar"/>
          </w:rPr>
          <w:t>1</w:t>
        </w:r>
        <w:r w:rsidR="003F1A2C">
          <w:rPr>
            <w:rFonts w:ascii="Times New Roman" w:hAnsi="Times New Roman"/>
            <w:bCs/>
            <w:color w:val="000000"/>
            <w:kern w:val="44"/>
            <w:sz w:val="24"/>
            <w:shd w:val="clear" w:color="auto" w:fill="FFFFFF"/>
            <w:lang w:bidi="ar"/>
          </w:rPr>
          <w:t>52</w:t>
        </w:r>
      </w:ins>
      <w:ins w:id="541" w:author="季 晨瑞" w:date="2018-09-19T16:14:00Z">
        <w:r w:rsidR="003F1A2C">
          <w:rPr>
            <w:rFonts w:ascii="Times New Roman" w:hAnsi="Times New Roman"/>
            <w:bCs/>
            <w:color w:val="000000"/>
            <w:kern w:val="44"/>
            <w:sz w:val="24"/>
            <w:shd w:val="clear" w:color="auto" w:fill="FFFFFF"/>
            <w:lang w:bidi="ar"/>
          </w:rPr>
          <w:t xml:space="preserve"> </w:t>
        </w:r>
      </w:ins>
      <w:ins w:id="542" w:author="季 晨瑞" w:date="2018-09-19T16:13:00Z">
        <w:r w:rsidR="003F1A2C">
          <w:rPr>
            <w:rFonts w:ascii="Times New Roman" w:hAnsi="Times New Roman"/>
            <w:bCs/>
            <w:color w:val="000000"/>
            <w:kern w:val="44"/>
            <w:sz w:val="24"/>
            <w:shd w:val="clear" w:color="auto" w:fill="FFFFFF"/>
            <w:lang w:bidi="ar"/>
          </w:rPr>
          <w:t>ul</w:t>
        </w:r>
      </w:ins>
      <w:ins w:id="543" w:author="季 晨瑞" w:date="2018-09-19T16:14:00Z">
        <w:r w:rsidR="003F1A2C">
          <w:rPr>
            <w:rFonts w:ascii="Times New Roman" w:hAnsi="Times New Roman"/>
            <w:bCs/>
            <w:color w:val="000000"/>
            <w:kern w:val="44"/>
            <w:sz w:val="24"/>
            <w:shd w:val="clear" w:color="auto" w:fill="FFFFFF"/>
            <w:lang w:bidi="ar"/>
          </w:rPr>
          <w:t xml:space="preserve">, 144 ul, </w:t>
        </w:r>
      </w:ins>
      <w:ins w:id="544" w:author="季 晨瑞" w:date="2018-09-19T16:15:00Z">
        <w:r w:rsidR="003F1A2C">
          <w:rPr>
            <w:rFonts w:ascii="Times New Roman" w:hAnsi="Times New Roman"/>
            <w:bCs/>
            <w:color w:val="000000"/>
            <w:kern w:val="44"/>
            <w:sz w:val="24"/>
            <w:shd w:val="clear" w:color="auto" w:fill="FFFFFF"/>
            <w:lang w:bidi="ar"/>
          </w:rPr>
          <w:t>136 ul, 128 ul</w:t>
        </w:r>
      </w:ins>
      <w:ins w:id="545" w:author="季 晨瑞" w:date="2018-09-19T16:13:00Z">
        <w:r w:rsidR="003F1A2C">
          <w:rPr>
            <w:rFonts w:ascii="Times New Roman" w:hAnsi="Times New Roman"/>
            <w:bCs/>
            <w:color w:val="000000"/>
            <w:kern w:val="44"/>
            <w:sz w:val="24"/>
            <w:shd w:val="clear" w:color="auto" w:fill="FFFFFF"/>
            <w:lang w:bidi="ar"/>
          </w:rPr>
          <w:t>)</w:t>
        </w:r>
      </w:ins>
      <w:ins w:id="546" w:author="季 晨瑞" w:date="2018-09-19T16:15:00Z">
        <w:r w:rsidR="003F1A2C">
          <w:rPr>
            <w:rFonts w:ascii="Times New Roman" w:hAnsi="Times New Roman"/>
            <w:bCs/>
            <w:color w:val="000000"/>
            <w:kern w:val="44"/>
            <w:sz w:val="24"/>
            <w:shd w:val="clear" w:color="auto" w:fill="FFFFFF"/>
            <w:lang w:bidi="ar"/>
          </w:rPr>
          <w:t xml:space="preserve"> was added dropwise at 60 </w:t>
        </w:r>
        <w:r w:rsidR="003F1A2C" w:rsidRPr="00FC70D4">
          <w:rPr>
            <w:rFonts w:ascii="Times New Roman" w:hAnsi="Times New Roman"/>
            <w:color w:val="000000"/>
            <w:sz w:val="24"/>
          </w:rPr>
          <w:t>℃</w:t>
        </w:r>
      </w:ins>
      <w:ins w:id="547" w:author="季 晨瑞" w:date="2018-09-19T16:17:00Z">
        <w:r w:rsidR="003F1A2C">
          <w:rPr>
            <w:rFonts w:ascii="Times New Roman" w:hAnsi="Times New Roman"/>
            <w:color w:val="000000"/>
            <w:sz w:val="24"/>
          </w:rPr>
          <w:t xml:space="preserve"> and the reaction </w:t>
        </w:r>
      </w:ins>
      <w:ins w:id="548" w:author="季 晨瑞" w:date="2018-09-19T16:42:00Z">
        <w:r w:rsidR="006A1513">
          <w:rPr>
            <w:rFonts w:ascii="Times New Roman" w:hAnsi="Times New Roman"/>
            <w:color w:val="000000"/>
            <w:sz w:val="24"/>
          </w:rPr>
          <w:t xml:space="preserve">was </w:t>
        </w:r>
      </w:ins>
      <w:ins w:id="549" w:author="季 晨瑞" w:date="2018-09-19T16:17:00Z">
        <w:r w:rsidR="003F1A2C">
          <w:rPr>
            <w:rFonts w:ascii="Times New Roman" w:hAnsi="Times New Roman"/>
            <w:color w:val="000000"/>
            <w:sz w:val="24"/>
          </w:rPr>
          <w:t>continue</w:t>
        </w:r>
      </w:ins>
      <w:ins w:id="550" w:author="季 晨瑞" w:date="2018-09-19T16:18:00Z">
        <w:r w:rsidR="003F1A2C">
          <w:rPr>
            <w:rFonts w:ascii="Times New Roman" w:hAnsi="Times New Roman"/>
            <w:color w:val="000000"/>
            <w:sz w:val="24"/>
          </w:rPr>
          <w:t>d</w:t>
        </w:r>
      </w:ins>
      <w:ins w:id="551" w:author="季 晨瑞" w:date="2018-09-19T16:17:00Z">
        <w:r w:rsidR="003F1A2C">
          <w:rPr>
            <w:rFonts w:ascii="Times New Roman" w:hAnsi="Times New Roman"/>
            <w:color w:val="000000"/>
            <w:sz w:val="24"/>
          </w:rPr>
          <w:t xml:space="preserve"> for 3 hours. </w:t>
        </w:r>
      </w:ins>
      <w:ins w:id="552" w:author="季 晨瑞" w:date="2018-09-19T16:19:00Z">
        <w:r w:rsidR="00A10423">
          <w:rPr>
            <w:rFonts w:ascii="Times New Roman" w:hAnsi="Times New Roman"/>
            <w:color w:val="000000"/>
            <w:sz w:val="24"/>
          </w:rPr>
          <w:t>After tha</w:t>
        </w:r>
      </w:ins>
      <w:ins w:id="553" w:author="季 晨瑞" w:date="2018-09-19T16:20:00Z">
        <w:r w:rsidR="00A10423">
          <w:rPr>
            <w:rFonts w:ascii="Times New Roman" w:hAnsi="Times New Roman"/>
            <w:color w:val="000000"/>
            <w:sz w:val="24"/>
          </w:rPr>
          <w:t>t two kind</w:t>
        </w:r>
      </w:ins>
      <w:ins w:id="554" w:author="季 晨瑞" w:date="2018-09-19T16:40:00Z">
        <w:r w:rsidR="006A1513">
          <w:rPr>
            <w:rFonts w:ascii="Times New Roman" w:hAnsi="Times New Roman"/>
            <w:color w:val="000000"/>
            <w:sz w:val="24"/>
          </w:rPr>
          <w:t>s</w:t>
        </w:r>
      </w:ins>
      <w:ins w:id="555" w:author="季 晨瑞" w:date="2018-09-19T16:20:00Z">
        <w:r w:rsidR="00A10423">
          <w:rPr>
            <w:rFonts w:ascii="Times New Roman" w:hAnsi="Times New Roman"/>
            <w:color w:val="000000"/>
            <w:sz w:val="24"/>
          </w:rPr>
          <w:t xml:space="preserve"> of </w:t>
        </w:r>
      </w:ins>
      <w:ins w:id="556" w:author="季 晨瑞" w:date="2018-09-19T16:40:00Z">
        <w:r w:rsidR="006A1513">
          <w:rPr>
            <w:rFonts w:ascii="Times New Roman" w:hAnsi="Times New Roman"/>
            <w:color w:val="000000"/>
            <w:sz w:val="24"/>
          </w:rPr>
          <w:t>crosslinkers was added to from different crosslink structure</w:t>
        </w:r>
      </w:ins>
      <w:ins w:id="557" w:author="季 晨瑞" w:date="2018-09-19T16:41:00Z">
        <w:r w:rsidR="006A1513">
          <w:rPr>
            <w:rFonts w:ascii="Times New Roman" w:hAnsi="Times New Roman"/>
            <w:color w:val="000000"/>
            <w:sz w:val="24"/>
          </w:rPr>
          <w:t>.</w:t>
        </w:r>
      </w:ins>
      <w:ins w:id="558" w:author="季 晨瑞" w:date="2018-09-19T16:40:00Z">
        <w:r w:rsidR="006A1513">
          <w:rPr>
            <w:rFonts w:ascii="Times New Roman" w:hAnsi="Times New Roman"/>
            <w:color w:val="000000"/>
            <w:sz w:val="24"/>
          </w:rPr>
          <w:t xml:space="preserve"> </w:t>
        </w:r>
      </w:ins>
      <w:ins w:id="559" w:author="季 晨瑞" w:date="2018-09-19T16:43:00Z">
        <w:r w:rsidR="006A1513">
          <w:rPr>
            <w:rFonts w:ascii="Times New Roman" w:hAnsi="Times New Roman"/>
            <w:color w:val="000000"/>
            <w:sz w:val="24"/>
          </w:rPr>
          <w:t>After conti</w:t>
        </w:r>
      </w:ins>
      <w:ins w:id="560" w:author="季 晨瑞" w:date="2018-09-19T16:44:00Z">
        <w:r w:rsidR="006A1513">
          <w:rPr>
            <w:rFonts w:ascii="Times New Roman" w:hAnsi="Times New Roman"/>
            <w:color w:val="000000"/>
            <w:sz w:val="24"/>
          </w:rPr>
          <w:t>nuous</w:t>
        </w:r>
      </w:ins>
      <w:ins w:id="561" w:author="季 晨瑞" w:date="2018-09-20T10:48:00Z">
        <w:r w:rsidR="004D558A">
          <w:rPr>
            <w:rFonts w:ascii="Times New Roman" w:hAnsi="Times New Roman"/>
            <w:color w:val="000000"/>
            <w:sz w:val="24"/>
          </w:rPr>
          <w:t>ly</w:t>
        </w:r>
      </w:ins>
      <w:ins w:id="562" w:author="季 晨瑞" w:date="2018-09-19T16:44:00Z">
        <w:r w:rsidR="006A1513">
          <w:rPr>
            <w:rFonts w:ascii="Times New Roman" w:hAnsi="Times New Roman"/>
            <w:color w:val="000000"/>
            <w:sz w:val="24"/>
          </w:rPr>
          <w:t xml:space="preserve"> stirring for 3 hours, the mixture was filtered and cast onto a glass</w:t>
        </w:r>
      </w:ins>
      <w:ins w:id="563" w:author="季 晨瑞" w:date="2018-09-19T16:46:00Z">
        <w:r w:rsidR="006A1513">
          <w:rPr>
            <w:rFonts w:ascii="Times New Roman" w:hAnsi="Times New Roman"/>
            <w:color w:val="000000"/>
            <w:sz w:val="24"/>
          </w:rPr>
          <w:t xml:space="preserve"> plate</w:t>
        </w:r>
      </w:ins>
      <w:ins w:id="564" w:author="季 晨瑞" w:date="2018-09-19T16:47:00Z">
        <w:r w:rsidR="006A1513">
          <w:rPr>
            <w:rFonts w:ascii="Times New Roman" w:hAnsi="Times New Roman"/>
            <w:color w:val="000000"/>
            <w:sz w:val="24"/>
          </w:rPr>
          <w:t>. The solvent was evaporated in an oven at 80 ℃ for 24 h.</w:t>
        </w:r>
      </w:ins>
      <w:ins w:id="565" w:author="季 晨瑞" w:date="2018-09-19T16:48:00Z">
        <w:r w:rsidR="006A1513">
          <w:rPr>
            <w:rFonts w:ascii="Times New Roman" w:hAnsi="Times New Roman"/>
            <w:color w:val="000000"/>
            <w:sz w:val="24"/>
          </w:rPr>
          <w:t xml:space="preserve"> After</w:t>
        </w:r>
      </w:ins>
      <w:ins w:id="566" w:author="季 晨瑞" w:date="2018-09-19T16:49:00Z">
        <w:r w:rsidR="006A1513">
          <w:rPr>
            <w:rFonts w:ascii="Times New Roman" w:hAnsi="Times New Roman"/>
            <w:color w:val="000000"/>
            <w:sz w:val="24"/>
          </w:rPr>
          <w:t xml:space="preserve"> soaking in room </w:t>
        </w:r>
        <w:r w:rsidR="00852C13">
          <w:rPr>
            <w:rFonts w:ascii="Times New Roman" w:hAnsi="Times New Roman"/>
            <w:color w:val="000000"/>
            <w:sz w:val="24"/>
          </w:rPr>
          <w:t>temperature 1 mol L</w:t>
        </w:r>
        <w:r w:rsidR="00852C13">
          <w:rPr>
            <w:rFonts w:ascii="Times New Roman" w:hAnsi="Times New Roman"/>
            <w:color w:val="000000"/>
            <w:sz w:val="24"/>
            <w:vertAlign w:val="superscript"/>
          </w:rPr>
          <w:t>-1</w:t>
        </w:r>
      </w:ins>
      <w:ins w:id="567" w:author="季 晨瑞" w:date="2018-09-19T16:55:00Z">
        <w:r w:rsidR="00852C13">
          <w:rPr>
            <w:rFonts w:ascii="Times New Roman" w:hAnsi="Times New Roman"/>
            <w:color w:val="000000"/>
            <w:sz w:val="24"/>
          </w:rPr>
          <w:t xml:space="preserve"> NaOH for 48 h, crosslinke</w:t>
        </w:r>
      </w:ins>
      <w:ins w:id="568" w:author="季 晨瑞" w:date="2018-09-19T16:56:00Z">
        <w:r w:rsidR="00852C13">
          <w:rPr>
            <w:rFonts w:ascii="Times New Roman" w:hAnsi="Times New Roman"/>
            <w:color w:val="000000"/>
            <w:sz w:val="24"/>
          </w:rPr>
          <w:t>d membrane in the O</w:t>
        </w:r>
        <w:r w:rsidR="00852C13">
          <w:rPr>
            <w:rFonts w:ascii="Times New Roman" w:hAnsi="Times New Roman" w:hint="eastAsia"/>
            <w:color w:val="000000"/>
            <w:sz w:val="24"/>
          </w:rPr>
          <w:t>H</w:t>
        </w:r>
        <w:r w:rsidR="00852C13">
          <w:rPr>
            <w:rFonts w:ascii="Times New Roman" w:hAnsi="Times New Roman"/>
            <w:color w:val="000000"/>
            <w:sz w:val="24"/>
            <w:vertAlign w:val="superscript"/>
          </w:rPr>
          <w:t>-</w:t>
        </w:r>
        <w:r w:rsidR="00852C13">
          <w:rPr>
            <w:rFonts w:ascii="Times New Roman" w:hAnsi="Times New Roman"/>
            <w:color w:val="000000"/>
            <w:sz w:val="24"/>
          </w:rPr>
          <w:t xml:space="preserve"> form was obtained.</w:t>
        </w:r>
      </w:ins>
      <w:ins w:id="569" w:author="季 晨瑞" w:date="2018-09-19T16:57:00Z">
        <w:r w:rsidR="00852C13">
          <w:rPr>
            <w:rFonts w:ascii="Times New Roman" w:hAnsi="Times New Roman"/>
            <w:color w:val="000000"/>
            <w:sz w:val="24"/>
          </w:rPr>
          <w:t xml:space="preserve"> The membrane was washed th</w:t>
        </w:r>
      </w:ins>
      <w:ins w:id="570" w:author="季 晨瑞" w:date="2018-09-19T16:58:00Z">
        <w:r w:rsidR="00852C13">
          <w:rPr>
            <w:rFonts w:ascii="Times New Roman" w:hAnsi="Times New Roman"/>
            <w:color w:val="000000"/>
            <w:sz w:val="24"/>
          </w:rPr>
          <w:t>oroughly and immersed in deionized water for 36 h to remove residual NaOH</w:t>
        </w:r>
      </w:ins>
      <w:ins w:id="571" w:author="季 晨瑞" w:date="2018-09-19T16:59:00Z">
        <w:r w:rsidR="00852C13">
          <w:rPr>
            <w:rFonts w:ascii="Times New Roman" w:hAnsi="Times New Roman"/>
            <w:color w:val="000000"/>
            <w:sz w:val="24"/>
          </w:rPr>
          <w:t>.</w:t>
        </w:r>
      </w:ins>
      <w:del w:id="572" w:author="季 晨瑞" w:date="2018-09-19T16:12:00Z">
        <w:r w:rsidRPr="0077266C" w:rsidDel="003F1A2C">
          <w:rPr>
            <w:rFonts w:ascii="Times New Roman" w:hAnsi="Times New Roman"/>
            <w:bCs/>
            <w:color w:val="000000"/>
            <w:kern w:val="44"/>
            <w:sz w:val="24"/>
            <w:shd w:val="clear" w:color="auto" w:fill="FFFFFF"/>
            <w:lang w:bidi="ar"/>
          </w:rPr>
          <w:delText xml:space="preserve"> </w:delText>
        </w:r>
      </w:del>
      <w:del w:id="573" w:author="季 晨瑞" w:date="2018-09-19T16:11:00Z">
        <w:r w:rsidRPr="0077266C" w:rsidDel="003F1A2C">
          <w:rPr>
            <w:rFonts w:ascii="Times New Roman" w:hAnsi="Times New Roman"/>
            <w:bCs/>
            <w:color w:val="000000"/>
            <w:kern w:val="44"/>
            <w:sz w:val="24"/>
            <w:shd w:val="clear" w:color="auto" w:fill="FFFFFF"/>
            <w:lang w:bidi="ar"/>
          </w:rPr>
          <w:delText>x(0.25, 0.5, 1, 2 or 4)wt% certain amount of MGO was ultrasonicated in 3 mL DMF until forming a homogeneous black dispersion. The dispersion was mixed with the BPPO solution and stirred at 60℃ for 1h in oil bath Then 0.94 mmol t</w:delText>
        </w:r>
        <w:r w:rsidRPr="0077266C" w:rsidDel="003F1A2C">
          <w:rPr>
            <w:rFonts w:ascii="Times New Roman" w:hAnsi="Times New Roman"/>
            <w:color w:val="000000"/>
            <w:sz w:val="24"/>
            <w:shd w:val="clear" w:color="auto" w:fill="FFFFFF"/>
          </w:rPr>
          <w:delText xml:space="preserve">riethylamine was added into the above maxed solution and kept stirring </w:delText>
        </w:r>
        <w:r w:rsidRPr="0077266C" w:rsidDel="003F1A2C">
          <w:rPr>
            <w:rFonts w:ascii="Times New Roman" w:hAnsi="Times New Roman"/>
            <w:bCs/>
            <w:color w:val="000000"/>
            <w:kern w:val="44"/>
            <w:sz w:val="24"/>
            <w:shd w:val="clear" w:color="auto" w:fill="FFFFFF"/>
            <w:lang w:bidi="ar"/>
          </w:rPr>
          <w:delText>at 60</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color w:val="000000"/>
            <w:sz w:val="24"/>
            <w:shd w:val="clear" w:color="auto" w:fill="FFFFFF"/>
          </w:rPr>
          <w:delText xml:space="preserve"> for </w:delText>
        </w:r>
        <w:r w:rsidRPr="0077266C" w:rsidDel="003F1A2C">
          <w:rPr>
            <w:rFonts w:ascii="Times New Roman" w:hAnsi="Times New Roman"/>
            <w:bCs/>
            <w:color w:val="000000"/>
            <w:kern w:val="44"/>
            <w:sz w:val="24"/>
            <w:shd w:val="clear" w:color="auto" w:fill="FFFFFF"/>
            <w:lang w:bidi="ar"/>
          </w:rPr>
          <w:delText>another hour.Finally, the resulted uniform solution was cast on a super flat dish at 67</w:delText>
        </w:r>
        <w:r w:rsidRPr="0077266C" w:rsidDel="003F1A2C">
          <w:rPr>
            <w:rFonts w:ascii="Times New Roman" w:hAnsi="宋体"/>
            <w:bCs/>
            <w:color w:val="000000"/>
            <w:kern w:val="44"/>
            <w:sz w:val="24"/>
            <w:shd w:val="clear" w:color="auto" w:fill="FFFFFF"/>
            <w:lang w:bidi="ar"/>
          </w:rPr>
          <w:delText>℃</w:delText>
        </w:r>
        <w:r w:rsidRPr="0077266C" w:rsidDel="003F1A2C">
          <w:rPr>
            <w:rFonts w:ascii="Times New Roman" w:hAnsi="Times New Roman"/>
            <w:bCs/>
            <w:color w:val="000000"/>
            <w:kern w:val="44"/>
            <w:sz w:val="24"/>
            <w:shd w:val="clear" w:color="auto" w:fill="FFFFFF"/>
            <w:lang w:bidi="ar"/>
          </w:rPr>
          <w:delText xml:space="preserve"> for 2 days For comparison, pristine QBPPO membranes were prepared under the same reaction conditions. Before doped with PA, the resulted membranes were peeled off</w:delText>
        </w:r>
        <w:r w:rsidRPr="0077266C" w:rsidDel="003F1A2C">
          <w:rPr>
            <w:rFonts w:ascii="Times New Roman" w:hAnsi="Times New Roman"/>
            <w:sz w:val="24"/>
          </w:rPr>
          <w:delText xml:space="preserve"> by </w:delText>
        </w:r>
        <w:r w:rsidRPr="0077266C" w:rsidDel="003F1A2C">
          <w:rPr>
            <w:rFonts w:ascii="Times New Roman" w:hAnsi="Times New Roman"/>
            <w:bCs/>
            <w:color w:val="000000"/>
            <w:kern w:val="44"/>
            <w:sz w:val="24"/>
            <w:shd w:val="clear" w:color="auto" w:fill="FFFFFF"/>
            <w:lang w:bidi="ar"/>
          </w:rPr>
          <w:delText>immersing in deionized water and then dried at 50℃</w:delText>
        </w:r>
        <w:r w:rsidR="00FC70D4" w:rsidRPr="0077266C" w:rsidDel="003F1A2C">
          <w:rPr>
            <w:rFonts w:ascii="Times New Roman" w:hAnsi="Times New Roman"/>
            <w:bCs/>
            <w:color w:val="000000"/>
            <w:kern w:val="44"/>
            <w:sz w:val="24"/>
            <w:shd w:val="clear" w:color="auto" w:fill="FFFFFF"/>
            <w:lang w:bidi="ar"/>
          </w:rPr>
          <w:delText xml:space="preserve">for 5 h to obtain </w:delText>
        </w:r>
        <w:r w:rsidRPr="0077266C" w:rsidDel="003F1A2C">
          <w:rPr>
            <w:rFonts w:ascii="Times New Roman" w:hAnsi="Times New Roman"/>
            <w:bCs/>
            <w:color w:val="000000"/>
            <w:kern w:val="44"/>
            <w:sz w:val="24"/>
            <w:shd w:val="clear" w:color="auto" w:fill="FFFFFF"/>
            <w:lang w:bidi="ar"/>
          </w:rPr>
          <w:delText>dry membranes, and then the membranes were adsorbed in 75 or 80 wt% PA solutions at room temperature for one week.</w:delText>
        </w:r>
      </w:del>
    </w:p>
    <w:p w:rsidR="00562328" w:rsidRDefault="00562328" w:rsidP="00777C68">
      <w:pPr>
        <w:widowControl/>
        <w:spacing w:line="480" w:lineRule="auto"/>
        <w:ind w:firstLineChars="200" w:firstLine="480"/>
        <w:rPr>
          <w:ins w:id="574" w:author="季 晨瑞" w:date="2018-09-21T15:13:00Z"/>
          <w:rFonts w:ascii="Times New Roman" w:hAnsi="Times New Roman"/>
          <w:bCs/>
          <w:color w:val="000000"/>
          <w:sz w:val="24"/>
        </w:rPr>
        <w:pPrChange w:id="575" w:author="季 晨瑞" w:date="2018-10-09T14:15:00Z">
          <w:pPr>
            <w:widowControl/>
            <w:spacing w:line="480" w:lineRule="auto"/>
            <w:ind w:left="-136"/>
            <w:jc w:val="center"/>
          </w:pPr>
        </w:pPrChange>
      </w:pPr>
    </w:p>
    <w:p w:rsidR="00DB7CF6" w:rsidRDefault="00A33998" w:rsidP="00DA30E8">
      <w:pPr>
        <w:widowControl/>
        <w:spacing w:line="480" w:lineRule="auto"/>
        <w:ind w:left="-136"/>
        <w:jc w:val="center"/>
        <w:rPr>
          <w:ins w:id="576" w:author="季 晨瑞" w:date="2018-09-23T13:15:00Z"/>
          <w:rFonts w:ascii="Times New Roman" w:hAnsi="Times New Roman"/>
          <w:bCs/>
          <w:color w:val="000000"/>
          <w:sz w:val="24"/>
        </w:rPr>
      </w:pPr>
      <w:ins w:id="577" w:author="季 晨瑞" w:date="2018-10-09T15:57:00Z">
        <w:r>
          <w:rPr>
            <w:rFonts w:ascii="Times New Roman" w:hAnsi="Times New Roman"/>
            <w:bCs/>
            <w:noProof/>
            <w:color w:val="000000"/>
            <w:sz w:val="24"/>
          </w:rPr>
          <w:lastRenderedPageBreak/>
          <w:drawing>
            <wp:inline distT="0" distB="0" distL="0" distR="0">
              <wp:extent cx="5062728" cy="8321040"/>
              <wp:effectExtent l="0" t="0" r="508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溴化聚苯醚季铵硅.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62728" cy="8321040"/>
                      </a:xfrm>
                      <a:prstGeom prst="rect">
                        <a:avLst/>
                      </a:prstGeom>
                    </pic:spPr>
                  </pic:pic>
                </a:graphicData>
              </a:graphic>
            </wp:inline>
          </w:drawing>
        </w:r>
      </w:ins>
    </w:p>
    <w:p w:rsidR="003E6B71" w:rsidRPr="00562328" w:rsidRDefault="003E6B71">
      <w:pPr>
        <w:widowControl/>
        <w:spacing w:line="480" w:lineRule="auto"/>
        <w:ind w:left="-136"/>
        <w:jc w:val="center"/>
        <w:rPr>
          <w:ins w:id="578" w:author="季 晨瑞" w:date="2018-09-21T15:13:00Z"/>
          <w:rFonts w:ascii="Times New Roman" w:hAnsi="Times New Roman"/>
          <w:bCs/>
          <w:color w:val="000000"/>
          <w:sz w:val="24"/>
          <w:rPrChange w:id="579" w:author="季 晨瑞" w:date="2018-09-21T15:13:00Z">
            <w:rPr>
              <w:ins w:id="580" w:author="季 晨瑞" w:date="2018-09-21T15:13:00Z"/>
              <w:rFonts w:ascii="Times New Roman" w:hAnsi="Times New Roman"/>
              <w:b/>
              <w:bCs/>
              <w:color w:val="000000"/>
              <w:sz w:val="24"/>
            </w:rPr>
          </w:rPrChange>
        </w:rPr>
        <w:pPrChange w:id="581" w:author="季 晨瑞" w:date="2018-09-23T13:08:00Z">
          <w:pPr>
            <w:widowControl/>
            <w:spacing w:line="480" w:lineRule="auto"/>
            <w:ind w:left="-136"/>
            <w:jc w:val="left"/>
          </w:pPr>
        </w:pPrChange>
      </w:pPr>
      <w:ins w:id="582" w:author="季 晨瑞" w:date="2018-09-23T13:15:00Z">
        <w:r>
          <w:rPr>
            <w:rFonts w:ascii="Times New Roman" w:hAnsi="Times New Roman" w:hint="eastAsia"/>
            <w:bCs/>
            <w:color w:val="000000"/>
            <w:sz w:val="24"/>
          </w:rPr>
          <w:t>F</w:t>
        </w:r>
        <w:r>
          <w:rPr>
            <w:rFonts w:ascii="Times New Roman" w:hAnsi="Times New Roman"/>
            <w:bCs/>
            <w:color w:val="000000"/>
            <w:sz w:val="24"/>
          </w:rPr>
          <w:t>ig.2 The preparation of hybrid membranes</w:t>
        </w:r>
      </w:ins>
      <w:ins w:id="583" w:author="季 晨瑞" w:date="2018-09-23T13:16:00Z">
        <w:r>
          <w:rPr>
            <w:rFonts w:ascii="Times New Roman" w:hAnsi="Times New Roman"/>
            <w:bCs/>
            <w:color w:val="000000"/>
            <w:sz w:val="24"/>
          </w:rPr>
          <w:t xml:space="preserve"> based on PPO</w:t>
        </w:r>
      </w:ins>
    </w:p>
    <w:p w:rsidR="0037097A" w:rsidRPr="00FC70D4" w:rsidRDefault="0037097A" w:rsidP="00777C68">
      <w:pPr>
        <w:widowControl/>
        <w:spacing w:line="480" w:lineRule="auto"/>
        <w:jc w:val="left"/>
        <w:rPr>
          <w:rFonts w:ascii="Times New Roman" w:hAnsi="Times New Roman"/>
          <w:b/>
          <w:bCs/>
          <w:sz w:val="24"/>
        </w:rPr>
        <w:pPrChange w:id="584" w:author="季 晨瑞" w:date="2018-10-09T14:19:00Z">
          <w:pPr>
            <w:widowControl/>
            <w:spacing w:line="480" w:lineRule="auto"/>
            <w:ind w:left="-136"/>
            <w:jc w:val="left"/>
          </w:pPr>
        </w:pPrChange>
      </w:pPr>
      <w:r w:rsidRPr="00FC70D4">
        <w:rPr>
          <w:rFonts w:ascii="Times New Roman" w:hAnsi="Times New Roman" w:hint="eastAsia"/>
          <w:b/>
          <w:bCs/>
          <w:color w:val="000000"/>
          <w:sz w:val="24"/>
        </w:rPr>
        <w:lastRenderedPageBreak/>
        <w:t xml:space="preserve">2.4 </w:t>
      </w:r>
      <w:r w:rsidRPr="00FC70D4">
        <w:rPr>
          <w:rFonts w:ascii="Times New Roman" w:eastAsia="AdvOTaa6301a5 . B" w:hAnsi="Times New Roman"/>
          <w:b/>
          <w:bCs/>
          <w:color w:val="000000"/>
          <w:sz w:val="24"/>
        </w:rPr>
        <w:t>Measurements</w:t>
      </w:r>
      <w:del w:id="585" w:author="季 晨瑞" w:date="2018-10-07T12:51:00Z">
        <w:r w:rsidRPr="00FC70D4" w:rsidDel="00BD48AF">
          <w:rPr>
            <w:rFonts w:ascii="Times New Roman" w:hAnsi="Times New Roman"/>
            <w:b/>
            <w:bCs/>
            <w:sz w:val="24"/>
          </w:rPr>
          <w:delText xml:space="preserve"> </w:delText>
        </w:r>
      </w:del>
    </w:p>
    <w:p w:rsidR="00AF7E79" w:rsidRDefault="009B5A61" w:rsidP="00777C68">
      <w:pPr>
        <w:widowControl/>
        <w:spacing w:line="480" w:lineRule="auto"/>
        <w:ind w:firstLineChars="200" w:firstLine="480"/>
        <w:rPr>
          <w:ins w:id="586" w:author="季 晨瑞" w:date="2018-09-20T11:21:00Z"/>
          <w:rFonts w:ascii="Times New Roman" w:eastAsia="AdvOT999035f4" w:hAnsi="Times New Roman"/>
          <w:color w:val="000000"/>
          <w:sz w:val="24"/>
        </w:rPr>
        <w:pPrChange w:id="587" w:author="季 晨瑞" w:date="2018-10-09T14:19:00Z">
          <w:pPr>
            <w:widowControl/>
            <w:spacing w:line="480" w:lineRule="auto"/>
            <w:ind w:left="-136" w:firstLineChars="200" w:firstLine="480"/>
          </w:pPr>
        </w:pPrChange>
      </w:pPr>
      <w:ins w:id="588" w:author="季 晨瑞" w:date="2018-10-04T13:12:00Z">
        <w:r>
          <w:rPr>
            <w:rFonts w:ascii="Times New Roman" w:eastAsia="AdvOT999035f4" w:hAnsi="Times New Roman"/>
            <w:color w:val="000000"/>
            <w:sz w:val="24"/>
            <w:vertAlign w:val="superscript"/>
          </w:rPr>
          <w:t>1</w:t>
        </w:r>
        <w:r>
          <w:rPr>
            <w:rFonts w:ascii="Times New Roman" w:eastAsia="AdvOT999035f4" w:hAnsi="Times New Roman"/>
            <w:color w:val="000000"/>
            <w:sz w:val="24"/>
          </w:rPr>
          <w:t>H NMR spectra of PPO-Br were recorded on a Bruker DMX-300 NMR</w:t>
        </w:r>
      </w:ins>
      <w:ins w:id="589" w:author="季 晨瑞" w:date="2018-10-04T13:13:00Z">
        <w:r>
          <w:rPr>
            <w:rFonts w:ascii="Times New Roman" w:eastAsia="AdvOT999035f4" w:hAnsi="Times New Roman"/>
            <w:color w:val="000000"/>
            <w:sz w:val="24"/>
          </w:rPr>
          <w:t xml:space="preserve"> instrument at </w:t>
        </w:r>
        <w:r w:rsidR="00037B15">
          <w:rPr>
            <w:rFonts w:ascii="Times New Roman" w:eastAsia="AdvOT999035f4" w:hAnsi="Times New Roman"/>
            <w:color w:val="000000"/>
            <w:sz w:val="24"/>
          </w:rPr>
          <w:t xml:space="preserve">300 Hz with CDCl3 used as solvent. </w:t>
        </w:r>
      </w:ins>
      <w:r w:rsidR="0037097A" w:rsidRPr="00FC70D4">
        <w:rPr>
          <w:rFonts w:ascii="Times New Roman" w:eastAsia="AdvOT999035f4" w:hAnsi="Times New Roman"/>
          <w:color w:val="000000"/>
          <w:sz w:val="24"/>
        </w:rPr>
        <w:t>Fourier transform</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infrared (FTIR) spectra</w:t>
      </w:r>
      <w:r w:rsidR="0037097A" w:rsidRPr="00FC70D4">
        <w:rPr>
          <w:rFonts w:ascii="Times New Roman" w:hAnsi="Times New Roman" w:hint="eastAsia"/>
          <w:color w:val="000000"/>
          <w:sz w:val="24"/>
        </w:rPr>
        <w:t xml:space="preserve"> of </w:t>
      </w:r>
      <w:del w:id="590" w:author="季 晨瑞" w:date="2018-10-04T13:03:00Z">
        <w:r w:rsidR="0037097A" w:rsidRPr="00FC70D4" w:rsidDel="009B5A61">
          <w:rPr>
            <w:rFonts w:ascii="Times New Roman" w:hAnsi="Times New Roman" w:hint="eastAsia"/>
            <w:color w:val="000000"/>
            <w:sz w:val="24"/>
          </w:rPr>
          <w:delText>GO</w:delText>
        </w:r>
      </w:del>
      <w:del w:id="591" w:author="季 晨瑞" w:date="2018-09-20T10:51:00Z">
        <w:r w:rsidR="0037097A" w:rsidRPr="00FC70D4" w:rsidDel="00DE1E33">
          <w:rPr>
            <w:rFonts w:ascii="Times New Roman" w:hAnsi="Times New Roman" w:hint="eastAsia"/>
            <w:color w:val="000000"/>
            <w:sz w:val="24"/>
          </w:rPr>
          <w:delText>, MGO and</w:delText>
        </w:r>
      </w:del>
      <w:del w:id="592" w:author="季 晨瑞" w:date="2018-10-04T13:03:00Z">
        <w:r w:rsidR="0037097A" w:rsidRPr="00FC70D4" w:rsidDel="009B5A61">
          <w:rPr>
            <w:rFonts w:ascii="Times New Roman" w:hAnsi="Times New Roman" w:hint="eastAsia"/>
            <w:color w:val="000000"/>
            <w:sz w:val="24"/>
          </w:rPr>
          <w:delText xml:space="preserve"> </w:delText>
        </w:r>
      </w:del>
      <w:r w:rsidR="0037097A" w:rsidRPr="00FC70D4">
        <w:rPr>
          <w:rFonts w:ascii="Times New Roman" w:hAnsi="Times New Roman" w:hint="eastAsia"/>
          <w:color w:val="000000"/>
          <w:sz w:val="24"/>
        </w:rPr>
        <w:t xml:space="preserve">the </w:t>
      </w:r>
      <w:ins w:id="593" w:author="季 晨瑞" w:date="2018-09-20T10:51:00Z">
        <w:r w:rsidR="00DE1E33">
          <w:rPr>
            <w:rFonts w:ascii="Times New Roman" w:hAnsi="Times New Roman"/>
            <w:color w:val="000000"/>
            <w:sz w:val="24"/>
          </w:rPr>
          <w:t>hybr</w:t>
        </w:r>
      </w:ins>
      <w:ins w:id="594" w:author="季 晨瑞" w:date="2018-09-20T10:54:00Z">
        <w:r w:rsidR="00DE1E33">
          <w:rPr>
            <w:rFonts w:ascii="Times New Roman" w:hAnsi="Times New Roman"/>
            <w:color w:val="000000"/>
            <w:sz w:val="24"/>
          </w:rPr>
          <w:t>i</w:t>
        </w:r>
      </w:ins>
      <w:ins w:id="595" w:author="季 晨瑞" w:date="2018-09-20T10:51:00Z">
        <w:r w:rsidR="00DE1E33">
          <w:rPr>
            <w:rFonts w:ascii="Times New Roman" w:hAnsi="Times New Roman"/>
            <w:color w:val="000000"/>
            <w:sz w:val="24"/>
          </w:rPr>
          <w:t>d</w:t>
        </w:r>
      </w:ins>
      <w:del w:id="596"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membranes </w:t>
      </w:r>
      <w:r w:rsidR="0037097A" w:rsidRPr="00FC70D4">
        <w:rPr>
          <w:rFonts w:ascii="Times New Roman" w:eastAsia="AdvOT999035f4" w:hAnsi="Times New Roman"/>
          <w:color w:val="000000"/>
          <w:sz w:val="24"/>
        </w:rPr>
        <w:t xml:space="preserve">were recorded on a </w:t>
      </w:r>
      <w:r w:rsidR="0037097A" w:rsidRPr="00FC70D4">
        <w:rPr>
          <w:rFonts w:ascii="Times New Roman" w:hAnsi="Times New Roman"/>
          <w:sz w:val="24"/>
        </w:rPr>
        <w:t>VERTEX70</w:t>
      </w:r>
      <w:r w:rsidR="0037097A" w:rsidRPr="00FC70D4">
        <w:rPr>
          <w:rFonts w:ascii="Times New Roman" w:eastAsia="AdvOT999035f4" w:hAnsi="Times New Roman"/>
          <w:color w:val="000000"/>
          <w:sz w:val="24"/>
        </w:rPr>
        <w:t xml:space="preserve"> FTIR</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 xml:space="preserve">spectrometer. The thermal properties of </w:t>
      </w:r>
      <w:r w:rsidR="0037097A" w:rsidRPr="00FC70D4">
        <w:rPr>
          <w:rFonts w:ascii="Times New Roman" w:hAnsi="Times New Roman" w:hint="eastAsia"/>
          <w:color w:val="000000"/>
          <w:sz w:val="24"/>
        </w:rPr>
        <w:t xml:space="preserve">the </w:t>
      </w:r>
      <w:ins w:id="597" w:author="季 晨瑞" w:date="2018-09-20T10:54:00Z">
        <w:r w:rsidR="00DE1E33">
          <w:rPr>
            <w:rFonts w:ascii="Times New Roman" w:hAnsi="Times New Roman"/>
            <w:color w:val="000000"/>
            <w:sz w:val="24"/>
          </w:rPr>
          <w:t>hybrid</w:t>
        </w:r>
      </w:ins>
      <w:del w:id="598" w:author="季 晨瑞" w:date="2018-09-20T10:51:00Z">
        <w:r w:rsidR="0037097A" w:rsidRPr="00FC70D4" w:rsidDel="00DE1E33">
          <w:rPr>
            <w:rFonts w:ascii="Times New Roman" w:hAnsi="Times New Roman" w:hint="eastAsia"/>
            <w:color w:val="000000"/>
            <w:sz w:val="24"/>
          </w:rPr>
          <w:delText>composite</w:delText>
        </w:r>
      </w:del>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membranes</w:t>
      </w:r>
      <w:del w:id="599" w:author="季 晨瑞" w:date="2018-10-04T13:43:00Z">
        <w:r w:rsidR="0037097A" w:rsidRPr="00FC70D4" w:rsidDel="00F475BB">
          <w:rPr>
            <w:rFonts w:ascii="Times New Roman" w:eastAsia="AdvOT999035f4" w:hAnsi="Times New Roman"/>
            <w:color w:val="000000"/>
            <w:sz w:val="24"/>
          </w:rPr>
          <w:delText xml:space="preserve"> (</w:delText>
        </w:r>
        <w:r w:rsidR="0037097A" w:rsidRPr="00FC70D4" w:rsidDel="00F475BB">
          <w:rPr>
            <w:rFonts w:ascii="Times New Roman" w:hAnsi="Times New Roman" w:hint="eastAsia"/>
            <w:color w:val="000000"/>
            <w:sz w:val="24"/>
          </w:rPr>
          <w:delText>M</w:delText>
        </w:r>
        <w:r w:rsidR="0037097A" w:rsidRPr="00FC70D4" w:rsidDel="00F475BB">
          <w:rPr>
            <w:rFonts w:ascii="Times New Roman" w:eastAsia="AdvOT999035f4" w:hAnsi="Times New Roman"/>
            <w:color w:val="000000"/>
            <w:sz w:val="24"/>
          </w:rPr>
          <w:delText>GO</w:delText>
        </w:r>
        <w:r w:rsidR="0037097A" w:rsidRPr="00FC70D4" w:rsidDel="00F475BB">
          <w:rPr>
            <w:rFonts w:ascii="Times New Roman" w:hAnsi="Times New Roman" w:hint="eastAsia"/>
            <w:color w:val="000000"/>
            <w:sz w:val="24"/>
          </w:rPr>
          <w:delText>/QBPPO</w:delText>
        </w:r>
        <w:r w:rsidR="0037097A" w:rsidRPr="00FC70D4" w:rsidDel="00F475BB">
          <w:rPr>
            <w:rFonts w:ascii="Times New Roman" w:eastAsia="AdvOT999035f4" w:hAnsi="Times New Roman"/>
            <w:color w:val="000000"/>
            <w:sz w:val="24"/>
          </w:rPr>
          <w:delText>)</w:delText>
        </w:r>
      </w:del>
      <w:r w:rsidR="0037097A" w:rsidRPr="00FC70D4">
        <w:rPr>
          <w:rFonts w:ascii="Times New Roman" w:eastAsia="AdvOT999035f4" w:hAnsi="Times New Roman"/>
          <w:color w:val="000000"/>
          <w:sz w:val="24"/>
        </w:rPr>
        <w:t xml:space="preserve"> were</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conducted</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by thermogravimetric analysis (TGA, HT/808, METTLERTOLEDO)</w:t>
      </w:r>
      <w:r w:rsidR="0037097A" w:rsidRPr="00FC70D4">
        <w:rPr>
          <w:rFonts w:ascii="Times New Roman" w:hAnsi="Times New Roman" w:hint="eastAsia"/>
          <w:color w:val="000000"/>
          <w:sz w:val="24"/>
        </w:rPr>
        <w:t xml:space="preserve"> </w:t>
      </w:r>
      <w:r w:rsidR="0037097A" w:rsidRPr="00FC70D4">
        <w:rPr>
          <w:rFonts w:ascii="Times New Roman" w:eastAsia="AdvOT999035f4" w:hAnsi="Times New Roman"/>
          <w:color w:val="000000"/>
          <w:sz w:val="24"/>
        </w:rPr>
        <w:t>with a heating rate of 10</w:t>
      </w:r>
      <w:r w:rsidR="0037097A" w:rsidRPr="00FC70D4">
        <w:rPr>
          <w:rFonts w:ascii="Times New Roman" w:hAnsi="Times New Roman"/>
          <w:color w:val="000000"/>
          <w:sz w:val="24"/>
        </w:rPr>
        <w:t>℃</w:t>
      </w:r>
      <w:r w:rsidR="0037097A" w:rsidRPr="00FC70D4">
        <w:rPr>
          <w:rFonts w:ascii="Times New Roman" w:eastAsia="AdvOT999035f4" w:hAnsi="Times New Roman"/>
          <w:color w:val="000000"/>
          <w:sz w:val="24"/>
        </w:rPr>
        <w:t xml:space="preserve"> min</w:t>
      </w:r>
      <w:r w:rsidR="0037097A" w:rsidRPr="00FC70D4">
        <w:rPr>
          <w:rFonts w:ascii="Times New Roman" w:hAnsi="Times New Roman" w:hint="eastAsia"/>
          <w:color w:val="000000"/>
          <w:sz w:val="24"/>
          <w:vertAlign w:val="superscript"/>
        </w:rPr>
        <w:t>-1</w:t>
      </w:r>
      <w:r w:rsidR="0037097A" w:rsidRPr="00FC70D4">
        <w:rPr>
          <w:rFonts w:ascii="Times New Roman" w:eastAsia="AdvOT999035f4" w:hAnsi="Times New Roman"/>
          <w:color w:val="000000"/>
          <w:sz w:val="24"/>
        </w:rPr>
        <w:t>, respectively</w:t>
      </w:r>
      <w:r w:rsidR="0037097A" w:rsidRPr="00FC70D4">
        <w:rPr>
          <w:rFonts w:ascii="宋体" w:hAnsi="宋体" w:cs="宋体"/>
          <w:sz w:val="24"/>
        </w:rPr>
        <w:t xml:space="preserve"> </w:t>
      </w:r>
      <w:r w:rsidR="0037097A" w:rsidRPr="00FC70D4">
        <w:rPr>
          <w:rFonts w:ascii="Times New Roman" w:eastAsia="AdvOT999035f4" w:hAnsi="Times New Roman"/>
          <w:color w:val="000000"/>
          <w:sz w:val="24"/>
        </w:rPr>
        <w:t>in air atmosphere.</w:t>
      </w:r>
      <w:del w:id="600" w:author="季 晨瑞" w:date="2018-09-20T10:56:00Z">
        <w:r w:rsidR="0037097A" w:rsidRPr="00FC70D4" w:rsidDel="00DE1E33">
          <w:rPr>
            <w:rFonts w:ascii="Times New Roman" w:eastAsia="AdvOT999035f4" w:hAnsi="Times New Roman"/>
            <w:color w:val="000000"/>
            <w:sz w:val="24"/>
          </w:rPr>
          <w:delText xml:space="preserve"> </w:delText>
        </w:r>
        <w:r w:rsidR="0037097A" w:rsidRPr="00FC70D4" w:rsidDel="00DE1E33">
          <w:rPr>
            <w:rFonts w:ascii="Times New Roman" w:eastAsia="AdvOT46dcae81" w:hAnsi="Times New Roman"/>
            <w:color w:val="000000"/>
            <w:sz w:val="24"/>
          </w:rPr>
          <w:delText>The presence and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 xml:space="preserve">distribution degree of </w:delText>
        </w:r>
        <w:r w:rsidR="0037097A" w:rsidRPr="00FC70D4" w:rsidDel="00DE1E33">
          <w:rPr>
            <w:rFonts w:ascii="Times New Roman" w:hAnsi="Times New Roman" w:hint="eastAsia"/>
            <w:color w:val="000000"/>
            <w:sz w:val="24"/>
          </w:rPr>
          <w:delText>M</w:delText>
        </w:r>
        <w:r w:rsidR="0037097A" w:rsidRPr="00FC70D4" w:rsidDel="00DE1E33">
          <w:rPr>
            <w:rFonts w:ascii="Times New Roman" w:eastAsia="AdvOT46dcae81" w:hAnsi="Times New Roman"/>
            <w:color w:val="000000"/>
            <w:sz w:val="24"/>
          </w:rPr>
          <w:delText xml:space="preserve">GO inside the </w:delText>
        </w:r>
        <w:r w:rsidR="0037097A" w:rsidRPr="00FC70D4" w:rsidDel="00DE1E33">
          <w:rPr>
            <w:rFonts w:ascii="Times New Roman" w:hAnsi="Times New Roman" w:hint="eastAsia"/>
            <w:color w:val="000000"/>
            <w:sz w:val="24"/>
          </w:rPr>
          <w:delText>BPPO</w:delText>
        </w:r>
        <w:r w:rsidR="0037097A" w:rsidRPr="00FC70D4" w:rsidDel="00DE1E33">
          <w:rPr>
            <w:rFonts w:ascii="Times New Roman" w:eastAsia="AdvOT46dcae81" w:hAnsi="Times New Roman"/>
            <w:color w:val="000000"/>
            <w:sz w:val="24"/>
          </w:rPr>
          <w:delText xml:space="preserve"> were</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observed</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by surface morphology</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cross-sectional images</w:delText>
        </w:r>
        <w:r w:rsidR="0037097A" w:rsidRPr="00FC70D4" w:rsidDel="00DE1E33">
          <w:rPr>
            <w:rFonts w:ascii="Times New Roman" w:eastAsia="AdvOT46dcae81"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on a scanning electron microscopy (SEM, Ultra</w:delText>
        </w:r>
        <w:r w:rsidR="0037097A" w:rsidRPr="00FC70D4" w:rsidDel="00DE1E33">
          <w:rPr>
            <w:rFonts w:ascii="Times New Roman" w:hAnsi="Times New Roman" w:hint="eastAsia"/>
            <w:color w:val="000000"/>
            <w:sz w:val="24"/>
          </w:rPr>
          <w:delText xml:space="preserve"> </w:delText>
        </w:r>
        <w:r w:rsidR="0037097A" w:rsidRPr="00FC70D4" w:rsidDel="00DE1E33">
          <w:rPr>
            <w:rFonts w:ascii="Times New Roman" w:eastAsia="AdvOT46dcae81" w:hAnsi="Times New Roman"/>
            <w:color w:val="000000"/>
            <w:sz w:val="24"/>
          </w:rPr>
          <w:delText>Plus)</w:delText>
        </w:r>
      </w:del>
      <w:del w:id="601" w:author="季 晨瑞" w:date="2018-09-20T10:58:00Z">
        <w:r w:rsidR="0037097A" w:rsidRPr="00FC70D4" w:rsidDel="00DE1E33">
          <w:rPr>
            <w:rFonts w:ascii="Times New Roman" w:hAnsi="Times New Roman" w:hint="eastAsia"/>
            <w:color w:val="000000"/>
            <w:sz w:val="24"/>
          </w:rPr>
          <w:delText>.</w:delText>
        </w:r>
      </w:del>
      <w:r w:rsidR="0037097A" w:rsidRPr="00FC70D4">
        <w:rPr>
          <w:rFonts w:ascii="Times New Roman" w:hAnsi="Times New Roman" w:hint="eastAsia"/>
          <w:color w:val="000000"/>
          <w:sz w:val="24"/>
        </w:rPr>
        <w:t xml:space="preserve"> </w:t>
      </w:r>
      <w:ins w:id="602" w:author="季 晨瑞" w:date="2018-09-20T10:58:00Z">
        <w:r w:rsidR="00DE1E33">
          <w:rPr>
            <w:rFonts w:ascii="Times New Roman" w:hAnsi="Times New Roman"/>
            <w:color w:val="000000"/>
            <w:sz w:val="24"/>
          </w:rPr>
          <w:t>The water uptake and swelling ratio we</w:t>
        </w:r>
      </w:ins>
      <w:ins w:id="603" w:author="季 晨瑞" w:date="2018-09-20T10:59:00Z">
        <w:r w:rsidR="00DE1E33">
          <w:rPr>
            <w:rFonts w:ascii="Times New Roman" w:hAnsi="Times New Roman"/>
            <w:color w:val="000000"/>
            <w:sz w:val="24"/>
          </w:rPr>
          <w:t>re determined by measuring the weight and length of dry and hydrated membranes</w:t>
        </w:r>
      </w:ins>
      <w:ins w:id="604" w:author="季 晨瑞" w:date="2018-09-20T10:58:00Z">
        <w:r w:rsidR="00DE1E33">
          <w:rPr>
            <w:rFonts w:ascii="Times New Roman" w:hAnsi="Times New Roman"/>
            <w:color w:val="000000"/>
            <w:sz w:val="24"/>
          </w:rPr>
          <w:t>.</w:t>
        </w:r>
      </w:ins>
      <w:ins w:id="605" w:author="季 晨瑞" w:date="2018-09-20T11:00:00Z">
        <w:r w:rsidR="00EC05FE">
          <w:rPr>
            <w:rFonts w:ascii="Times New Roman" w:hAnsi="Times New Roman"/>
            <w:color w:val="000000"/>
            <w:sz w:val="24"/>
          </w:rPr>
          <w:t xml:space="preserve"> Water uptake of the membranes was calculated from </w:t>
        </w:r>
        <w:proofErr w:type="gramStart"/>
        <w:r w:rsidR="00EC05FE">
          <w:rPr>
            <w:rFonts w:ascii="Times New Roman" w:hAnsi="Times New Roman"/>
            <w:color w:val="000000"/>
            <w:sz w:val="24"/>
          </w:rPr>
          <w:t>E</w:t>
        </w:r>
      </w:ins>
      <w:ins w:id="606" w:author="季 晨瑞" w:date="2018-09-20T11:01:00Z">
        <w:r w:rsidR="00EC05FE">
          <w:rPr>
            <w:rFonts w:ascii="Times New Roman" w:hAnsi="Times New Roman"/>
            <w:color w:val="000000"/>
            <w:sz w:val="24"/>
          </w:rPr>
          <w:t>q.(</w:t>
        </w:r>
        <w:proofErr w:type="gramEnd"/>
        <w:r w:rsidR="00EC05FE">
          <w:rPr>
            <w:rFonts w:ascii="Times New Roman" w:hAnsi="Times New Roman"/>
            <w:color w:val="000000"/>
            <w:sz w:val="24"/>
          </w:rPr>
          <w:t>1):</w:t>
        </w:r>
      </w:ins>
    </w:p>
    <w:p w:rsidR="00987460" w:rsidRDefault="00987460" w:rsidP="00777C68">
      <w:pPr>
        <w:widowControl/>
        <w:spacing w:line="480" w:lineRule="auto"/>
        <w:ind w:firstLineChars="200" w:firstLine="480"/>
        <w:rPr>
          <w:ins w:id="607" w:author="季 晨瑞" w:date="2018-09-20T11:27:00Z"/>
          <w:rFonts w:ascii="Times New Roman" w:hAnsi="Times New Roman"/>
          <w:color w:val="000000"/>
          <w:sz w:val="24"/>
        </w:rPr>
        <w:pPrChange w:id="608" w:author="季 晨瑞" w:date="2018-10-09T14:20:00Z">
          <w:pPr>
            <w:widowControl/>
            <w:spacing w:line="480" w:lineRule="auto"/>
            <w:ind w:left="-136" w:firstLineChars="200" w:firstLine="480"/>
          </w:pPr>
        </w:pPrChange>
      </w:pPr>
      <w:ins w:id="609" w:author="季 晨瑞" w:date="2018-09-20T11:14:00Z">
        <w:r>
          <w:rPr>
            <w:rFonts w:ascii="Times New Roman" w:hAnsi="Times New Roman" w:hint="eastAsia"/>
            <w:color w:val="000000"/>
            <w:sz w:val="24"/>
          </w:rPr>
          <w:t>W</w:t>
        </w:r>
        <w:r>
          <w:rPr>
            <w:rFonts w:ascii="Times New Roman" w:hAnsi="Times New Roman"/>
            <w:color w:val="000000"/>
            <w:sz w:val="24"/>
          </w:rPr>
          <w:t>ater uptak</w:t>
        </w:r>
      </w:ins>
      <w:ins w:id="610" w:author="季 晨瑞" w:date="2018-09-20T11:15:00Z">
        <w:r>
          <w:rPr>
            <w:rFonts w:ascii="Times New Roman" w:hAnsi="Times New Roman"/>
            <w:color w:val="000000"/>
            <w:sz w:val="24"/>
          </w:rPr>
          <w:t xml:space="preserve">e (%) = </w:t>
        </w:r>
      </w:ins>
      <m:oMath>
        <m:d>
          <m:dPr>
            <m:begChr m:val="["/>
            <m:endChr m:val="]"/>
            <m:ctrlPr>
              <w:ins w:id="611" w:author="季 晨瑞" w:date="2018-09-20T11:24:00Z">
                <w:rPr>
                  <w:rFonts w:ascii="Cambria Math" w:hAnsi="Cambria Math"/>
                  <w:color w:val="000000"/>
                  <w:sz w:val="24"/>
                </w:rPr>
              </w:ins>
            </m:ctrlPr>
          </m:dPr>
          <m:e>
            <m:d>
              <m:dPr>
                <m:ctrlPr>
                  <w:ins w:id="612" w:author="季 晨瑞" w:date="2018-09-20T11:25:00Z">
                    <w:rPr>
                      <w:rFonts w:ascii="Cambria Math" w:hAnsi="Cambria Math"/>
                      <w:i/>
                      <w:color w:val="000000"/>
                      <w:sz w:val="24"/>
                    </w:rPr>
                  </w:ins>
                </m:ctrlPr>
              </m:dPr>
              <m:e>
                <m:sSub>
                  <m:sSubPr>
                    <m:ctrlPr>
                      <w:ins w:id="613" w:author="季 晨瑞" w:date="2018-09-20T11:25:00Z">
                        <w:rPr>
                          <w:rFonts w:ascii="Cambria Math" w:hAnsi="Cambria Math"/>
                          <w:i/>
                          <w:color w:val="000000"/>
                          <w:sz w:val="24"/>
                        </w:rPr>
                      </w:ins>
                    </m:ctrlPr>
                  </m:sSubPr>
                  <m:e>
                    <m:r>
                      <w:ins w:id="614" w:author="季 晨瑞" w:date="2018-09-20T11:25:00Z">
                        <w:rPr>
                          <w:rFonts w:ascii="Cambria Math" w:hAnsi="Cambria Math"/>
                          <w:color w:val="000000"/>
                          <w:sz w:val="24"/>
                        </w:rPr>
                        <m:t>W</m:t>
                      </w:ins>
                    </m:r>
                  </m:e>
                  <m:sub>
                    <m:r>
                      <w:ins w:id="615" w:author="季 晨瑞" w:date="2018-09-20T11:25:00Z">
                        <w:rPr>
                          <w:rFonts w:ascii="Cambria Math" w:hAnsi="Cambria Math"/>
                          <w:color w:val="000000"/>
                          <w:sz w:val="24"/>
                        </w:rPr>
                        <m:t>w</m:t>
                      </w:ins>
                    </m:r>
                  </m:sub>
                </m:sSub>
                <m:r>
                  <w:ins w:id="616" w:author="季 晨瑞" w:date="2018-09-20T11:25:00Z">
                    <w:rPr>
                      <w:rFonts w:ascii="Cambria Math" w:hAnsi="Cambria Math"/>
                      <w:color w:val="000000"/>
                      <w:sz w:val="24"/>
                    </w:rPr>
                    <m:t xml:space="preserve">- </m:t>
                  </w:ins>
                </m:r>
                <m:sSub>
                  <m:sSubPr>
                    <m:ctrlPr>
                      <w:ins w:id="617" w:author="季 晨瑞" w:date="2018-09-20T11:25:00Z">
                        <w:rPr>
                          <w:rFonts w:ascii="Cambria Math" w:hAnsi="Cambria Math"/>
                          <w:i/>
                          <w:color w:val="000000"/>
                          <w:sz w:val="24"/>
                        </w:rPr>
                      </w:ins>
                    </m:ctrlPr>
                  </m:sSubPr>
                  <m:e>
                    <m:r>
                      <w:ins w:id="618" w:author="季 晨瑞" w:date="2018-09-20T11:25:00Z">
                        <w:rPr>
                          <w:rFonts w:ascii="Cambria Math" w:hAnsi="Cambria Math"/>
                          <w:color w:val="000000"/>
                          <w:sz w:val="24"/>
                        </w:rPr>
                        <m:t>W</m:t>
                      </w:ins>
                    </m:r>
                  </m:e>
                  <m:sub>
                    <m:r>
                      <w:ins w:id="619" w:author="季 晨瑞" w:date="2018-09-20T11:25:00Z">
                        <w:rPr>
                          <w:rFonts w:ascii="Cambria Math" w:hAnsi="Cambria Math"/>
                          <w:color w:val="000000"/>
                          <w:sz w:val="24"/>
                        </w:rPr>
                        <m:t>d</m:t>
                      </w:ins>
                    </m:r>
                  </m:sub>
                </m:sSub>
              </m:e>
            </m:d>
            <m:r>
              <w:ins w:id="620" w:author="季 晨瑞" w:date="2018-09-20T11:26:00Z">
                <w:rPr>
                  <w:rFonts w:ascii="Cambria Math" w:hAnsi="Cambria Math"/>
                  <w:color w:val="000000"/>
                  <w:sz w:val="24"/>
                </w:rPr>
                <m:t xml:space="preserve">/ </m:t>
              </w:ins>
            </m:r>
            <m:sSub>
              <m:sSubPr>
                <m:ctrlPr>
                  <w:ins w:id="621" w:author="季 晨瑞" w:date="2018-09-20T11:26:00Z">
                    <w:rPr>
                      <w:rFonts w:ascii="Cambria Math" w:hAnsi="Cambria Math"/>
                      <w:i/>
                      <w:color w:val="000000"/>
                      <w:sz w:val="24"/>
                    </w:rPr>
                  </w:ins>
                </m:ctrlPr>
              </m:sSubPr>
              <m:e>
                <m:r>
                  <w:ins w:id="622" w:author="季 晨瑞" w:date="2018-09-20T11:26:00Z">
                    <w:rPr>
                      <w:rFonts w:ascii="Cambria Math" w:hAnsi="Cambria Math"/>
                      <w:color w:val="000000"/>
                      <w:sz w:val="24"/>
                    </w:rPr>
                    <m:t>W</m:t>
                  </w:ins>
                </m:r>
              </m:e>
              <m:sub>
                <m:r>
                  <w:ins w:id="623" w:author="季 晨瑞" w:date="2018-09-20T11:26:00Z">
                    <w:rPr>
                      <w:rFonts w:ascii="Cambria Math" w:hAnsi="Cambria Math"/>
                      <w:color w:val="000000"/>
                      <w:sz w:val="24"/>
                    </w:rPr>
                    <m:t>d</m:t>
                  </w:ins>
                </m:r>
              </m:sub>
            </m:sSub>
          </m:e>
        </m:d>
        <m:r>
          <w:ins w:id="624" w:author="季 晨瑞" w:date="2018-09-20T11:26:00Z">
            <w:rPr>
              <w:rFonts w:ascii="Cambria Math" w:hAnsi="Cambria Math"/>
              <w:color w:val="000000"/>
              <w:sz w:val="24"/>
            </w:rPr>
            <m:t xml:space="preserve"> ×1</m:t>
          </w:ins>
        </m:r>
        <m:r>
          <w:ins w:id="625" w:author="季 晨瑞" w:date="2018-09-20T16:23:00Z">
            <w:rPr>
              <w:rFonts w:ascii="Cambria Math" w:hAnsi="Cambria Math"/>
              <w:color w:val="000000"/>
              <w:sz w:val="24"/>
            </w:rPr>
            <m:t>00</m:t>
          </w:ins>
        </m:r>
      </m:oMath>
      <w:ins w:id="626" w:author="季 晨瑞" w:date="2018-09-20T11:27:00Z">
        <w:r w:rsidR="00AF7E79">
          <w:rPr>
            <w:rFonts w:ascii="Times New Roman" w:hAnsi="Times New Roman" w:hint="eastAsia"/>
            <w:color w:val="000000"/>
            <w:sz w:val="24"/>
          </w:rPr>
          <w:t xml:space="preserve"> </w:t>
        </w:r>
        <w:r w:rsidR="00AF7E79">
          <w:rPr>
            <w:rFonts w:ascii="Times New Roman" w:hAnsi="Times New Roman"/>
            <w:color w:val="000000"/>
            <w:sz w:val="24"/>
          </w:rPr>
          <w:t xml:space="preserve">                     </w:t>
        </w:r>
        <w:proofErr w:type="gramStart"/>
        <w:r w:rsidR="00AF7E79">
          <w:rPr>
            <w:rFonts w:ascii="Times New Roman" w:hAnsi="Times New Roman"/>
            <w:color w:val="000000"/>
            <w:sz w:val="24"/>
          </w:rPr>
          <w:t xml:space="preserve">  </w:t>
        </w:r>
      </w:ins>
      <w:ins w:id="627" w:author="季 晨瑞" w:date="2018-09-20T16:23:00Z">
        <w:r w:rsidR="00AF1D06">
          <w:rPr>
            <w:rFonts w:ascii="Times New Roman" w:hAnsi="Times New Roman"/>
            <w:color w:val="000000"/>
            <w:sz w:val="24"/>
          </w:rPr>
          <w:t xml:space="preserve"> </w:t>
        </w:r>
      </w:ins>
      <w:ins w:id="628" w:author="季 晨瑞" w:date="2018-09-20T11:27:00Z">
        <w:r w:rsidR="00AF7E79">
          <w:rPr>
            <w:rFonts w:ascii="Times New Roman" w:hAnsi="Times New Roman"/>
            <w:color w:val="000000"/>
            <w:sz w:val="24"/>
          </w:rPr>
          <w:t>(</w:t>
        </w:r>
        <w:proofErr w:type="gramEnd"/>
        <w:r w:rsidR="00AF7E79">
          <w:rPr>
            <w:rFonts w:ascii="Times New Roman" w:hAnsi="Times New Roman"/>
            <w:color w:val="000000"/>
            <w:sz w:val="24"/>
          </w:rPr>
          <w:t>1)</w:t>
        </w:r>
      </w:ins>
    </w:p>
    <w:p w:rsidR="00AF7E79" w:rsidRDefault="00AF7E79" w:rsidP="00777C68">
      <w:pPr>
        <w:widowControl/>
        <w:spacing w:line="480" w:lineRule="auto"/>
        <w:ind w:firstLineChars="200" w:firstLine="480"/>
        <w:rPr>
          <w:ins w:id="629" w:author="季 晨瑞" w:date="2018-09-20T11:30:00Z"/>
          <w:rFonts w:ascii="Times New Roman" w:eastAsia="AdvOT999035f4" w:hAnsi="Times New Roman"/>
          <w:color w:val="000000"/>
          <w:sz w:val="24"/>
        </w:rPr>
        <w:pPrChange w:id="630" w:author="季 晨瑞" w:date="2018-10-09T14:20:00Z">
          <w:pPr>
            <w:widowControl/>
            <w:spacing w:line="480" w:lineRule="auto"/>
            <w:ind w:left="-136" w:firstLineChars="200" w:firstLine="480"/>
          </w:pPr>
        </w:pPrChange>
      </w:pPr>
      <w:ins w:id="631" w:author="季 晨瑞" w:date="2018-09-20T11:27:00Z">
        <w:r>
          <w:rPr>
            <w:rFonts w:ascii="Times New Roman" w:eastAsia="AdvOT999035f4" w:hAnsi="Times New Roman" w:hint="eastAsia"/>
            <w:color w:val="000000"/>
            <w:sz w:val="24"/>
          </w:rPr>
          <w:t>W</w:t>
        </w:r>
        <w:r>
          <w:rPr>
            <w:rFonts w:ascii="Times New Roman" w:eastAsia="AdvOT999035f4" w:hAnsi="Times New Roman"/>
            <w:color w:val="000000"/>
            <w:sz w:val="24"/>
          </w:rPr>
          <w:t xml:space="preserve">here </w:t>
        </w:r>
        <w:proofErr w:type="spellStart"/>
        <w:r>
          <w:rPr>
            <w:rFonts w:ascii="Times New Roman" w:eastAsia="AdvOT999035f4" w:hAnsi="Times New Roman"/>
            <w:color w:val="000000"/>
            <w:sz w:val="24"/>
          </w:rPr>
          <w:t>W</w:t>
        </w:r>
        <w:r>
          <w:rPr>
            <w:rFonts w:ascii="Times New Roman" w:eastAsia="AdvOT999035f4" w:hAnsi="Times New Roman"/>
            <w:color w:val="000000"/>
            <w:sz w:val="24"/>
            <w:vertAlign w:val="subscript"/>
          </w:rPr>
          <w:t>w</w:t>
        </w:r>
        <w:proofErr w:type="spellEnd"/>
        <w:r>
          <w:rPr>
            <w:rFonts w:ascii="Times New Roman" w:eastAsia="AdvOT999035f4" w:hAnsi="Times New Roman"/>
            <w:color w:val="000000"/>
            <w:sz w:val="24"/>
          </w:rPr>
          <w:t xml:space="preserve"> is the weight of</w:t>
        </w:r>
      </w:ins>
      <w:ins w:id="632" w:author="季 晨瑞" w:date="2018-09-20T11:28:00Z">
        <w:r>
          <w:rPr>
            <w:rFonts w:ascii="Times New Roman" w:eastAsia="AdvOT999035f4" w:hAnsi="Times New Roman"/>
            <w:color w:val="000000"/>
            <w:sz w:val="24"/>
          </w:rPr>
          <w:t xml:space="preserve"> hydrated membranes and W</w:t>
        </w:r>
        <w:r>
          <w:rPr>
            <w:rFonts w:ascii="Times New Roman" w:eastAsia="AdvOT999035f4" w:hAnsi="Times New Roman"/>
            <w:color w:val="000000"/>
            <w:sz w:val="24"/>
            <w:vertAlign w:val="subscript"/>
          </w:rPr>
          <w:t>d</w:t>
        </w:r>
        <w:r>
          <w:rPr>
            <w:rFonts w:ascii="Times New Roman" w:eastAsia="AdvOT999035f4" w:hAnsi="Times New Roman"/>
            <w:color w:val="000000"/>
            <w:sz w:val="24"/>
          </w:rPr>
          <w:t xml:space="preserve"> is the weight of dry membranes.</w:t>
        </w:r>
      </w:ins>
      <w:ins w:id="633" w:author="季 晨瑞" w:date="2018-09-20T11:29:00Z">
        <w:r>
          <w:rPr>
            <w:rFonts w:ascii="Times New Roman" w:eastAsia="AdvOT999035f4" w:hAnsi="Times New Roman"/>
            <w:color w:val="000000"/>
            <w:sz w:val="24"/>
          </w:rPr>
          <w:t xml:space="preserve"> The water swelling ratio of the hybrid membranes are calculated from </w:t>
        </w:r>
        <w:proofErr w:type="gramStart"/>
        <w:r>
          <w:rPr>
            <w:rFonts w:ascii="Times New Roman" w:eastAsia="AdvOT999035f4" w:hAnsi="Times New Roman"/>
            <w:color w:val="000000"/>
            <w:sz w:val="24"/>
          </w:rPr>
          <w:t>Eq</w:t>
        </w:r>
      </w:ins>
      <w:ins w:id="634" w:author="季 晨瑞" w:date="2018-09-20T11:30:00Z">
        <w:r>
          <w:rPr>
            <w:rFonts w:ascii="Times New Roman" w:eastAsia="AdvOT999035f4" w:hAnsi="Times New Roman"/>
            <w:color w:val="000000"/>
            <w:sz w:val="24"/>
          </w:rPr>
          <w:t>.(</w:t>
        </w:r>
        <w:proofErr w:type="gramEnd"/>
        <w:r>
          <w:rPr>
            <w:rFonts w:ascii="Times New Roman" w:eastAsia="AdvOT999035f4" w:hAnsi="Times New Roman"/>
            <w:color w:val="000000"/>
            <w:sz w:val="24"/>
          </w:rPr>
          <w:t>2)</w:t>
        </w:r>
      </w:ins>
      <w:ins w:id="635" w:author="季 晨瑞" w:date="2018-09-20T20:21:00Z">
        <w:r w:rsidR="00923E49">
          <w:rPr>
            <w:rFonts w:ascii="Times New Roman" w:eastAsia="AdvOT999035f4" w:hAnsi="Times New Roman"/>
            <w:color w:val="000000"/>
            <w:sz w:val="24"/>
          </w:rPr>
          <w:t xml:space="preserve"> and (3)</w:t>
        </w:r>
      </w:ins>
      <w:ins w:id="636" w:author="季 晨瑞" w:date="2018-09-20T11:30:00Z">
        <w:r>
          <w:rPr>
            <w:rFonts w:ascii="Times New Roman" w:eastAsia="AdvOT999035f4" w:hAnsi="Times New Roman"/>
            <w:color w:val="000000"/>
            <w:sz w:val="24"/>
          </w:rPr>
          <w:t>:</w:t>
        </w:r>
      </w:ins>
    </w:p>
    <w:p w:rsidR="00AF7E79" w:rsidRPr="00BA44B9" w:rsidRDefault="005F210B" w:rsidP="00777C68">
      <w:pPr>
        <w:widowControl/>
        <w:spacing w:line="480" w:lineRule="auto"/>
        <w:ind w:firstLineChars="200" w:firstLine="480"/>
        <w:rPr>
          <w:ins w:id="637" w:author="季 晨瑞" w:date="2018-09-20T11:20:00Z"/>
          <w:rFonts w:ascii="Times New Roman" w:eastAsia="AdvOT999035f4" w:hAnsi="Times New Roman"/>
          <w:color w:val="000000"/>
          <w:sz w:val="24"/>
          <w:rPrChange w:id="638" w:author="季 晨瑞" w:date="2018-09-20T16:25:00Z">
            <w:rPr>
              <w:ins w:id="639" w:author="季 晨瑞" w:date="2018-09-20T11:20:00Z"/>
              <w:rFonts w:ascii="Times New Roman" w:hAnsi="Times New Roman"/>
              <w:color w:val="000000"/>
              <w:sz w:val="24"/>
            </w:rPr>
          </w:rPrChange>
        </w:rPr>
        <w:pPrChange w:id="640" w:author="季 晨瑞" w:date="2018-10-09T14:21:00Z">
          <w:pPr>
            <w:widowControl/>
            <w:spacing w:line="480" w:lineRule="auto"/>
            <w:ind w:left="-136" w:firstLineChars="200" w:firstLine="480"/>
          </w:pPr>
        </w:pPrChange>
      </w:pPr>
      <w:ins w:id="641" w:author="季 晨瑞" w:date="2018-09-20T16:23:00Z">
        <w:r>
          <w:rPr>
            <w:rFonts w:ascii="Times New Roman" w:eastAsia="AdvOT999035f4" w:hAnsi="Times New Roman" w:hint="eastAsia"/>
            <w:color w:val="000000"/>
            <w:sz w:val="24"/>
          </w:rPr>
          <w:t>A</w:t>
        </w:r>
        <w:r>
          <w:rPr>
            <w:rFonts w:ascii="Times New Roman" w:eastAsia="AdvOT999035f4" w:hAnsi="Times New Roman"/>
            <w:color w:val="000000"/>
            <w:sz w:val="24"/>
          </w:rPr>
          <w:t xml:space="preserve">rea swelling ratio (%) = </w:t>
        </w:r>
      </w:ins>
      <m:oMath>
        <m:d>
          <m:dPr>
            <m:begChr m:val="["/>
            <m:endChr m:val="]"/>
            <m:ctrlPr>
              <w:ins w:id="642" w:author="季 晨瑞" w:date="2018-09-20T16:24:00Z">
                <w:rPr>
                  <w:rFonts w:ascii="Cambria Math" w:hAnsi="Cambria Math"/>
                  <w:color w:val="000000"/>
                  <w:sz w:val="24"/>
                </w:rPr>
              </w:ins>
            </m:ctrlPr>
          </m:dPr>
          <m:e>
            <m:d>
              <m:dPr>
                <m:ctrlPr>
                  <w:ins w:id="643" w:author="季 晨瑞" w:date="2018-09-20T16:24:00Z">
                    <w:rPr>
                      <w:rFonts w:ascii="Cambria Math" w:hAnsi="Cambria Math"/>
                      <w:i/>
                      <w:color w:val="000000"/>
                      <w:sz w:val="24"/>
                    </w:rPr>
                  </w:ins>
                </m:ctrlPr>
              </m:dPr>
              <m:e>
                <m:sSub>
                  <m:sSubPr>
                    <m:ctrlPr>
                      <w:ins w:id="644" w:author="季 晨瑞" w:date="2018-09-20T16:24:00Z">
                        <w:rPr>
                          <w:rFonts w:ascii="Cambria Math" w:hAnsi="Cambria Math"/>
                          <w:i/>
                          <w:color w:val="000000"/>
                          <w:sz w:val="24"/>
                        </w:rPr>
                      </w:ins>
                    </m:ctrlPr>
                  </m:sSubPr>
                  <m:e>
                    <m:r>
                      <w:ins w:id="645" w:author="季 晨瑞" w:date="2018-09-20T16:24:00Z">
                        <w:rPr>
                          <w:rFonts w:ascii="Cambria Math" w:hAnsi="Cambria Math"/>
                          <w:color w:val="000000"/>
                          <w:sz w:val="24"/>
                        </w:rPr>
                        <m:t>S</m:t>
                      </w:ins>
                    </m:r>
                  </m:e>
                  <m:sub>
                    <m:r>
                      <w:ins w:id="646" w:author="季 晨瑞" w:date="2018-09-20T16:24:00Z">
                        <w:rPr>
                          <w:rFonts w:ascii="Cambria Math" w:hAnsi="Cambria Math"/>
                          <w:color w:val="000000"/>
                          <w:sz w:val="24"/>
                        </w:rPr>
                        <m:t>w</m:t>
                      </w:ins>
                    </m:r>
                  </m:sub>
                </m:sSub>
                <m:r>
                  <w:ins w:id="647" w:author="季 晨瑞" w:date="2018-09-20T16:24:00Z">
                    <w:rPr>
                      <w:rFonts w:ascii="Cambria Math" w:hAnsi="Cambria Math"/>
                      <w:color w:val="000000"/>
                      <w:sz w:val="24"/>
                    </w:rPr>
                    <m:t xml:space="preserve">- </m:t>
                  </w:ins>
                </m:r>
                <m:sSub>
                  <m:sSubPr>
                    <m:ctrlPr>
                      <w:ins w:id="648" w:author="季 晨瑞" w:date="2018-09-20T16:24:00Z">
                        <w:rPr>
                          <w:rFonts w:ascii="Cambria Math" w:hAnsi="Cambria Math"/>
                          <w:i/>
                          <w:color w:val="000000"/>
                          <w:sz w:val="24"/>
                        </w:rPr>
                      </w:ins>
                    </m:ctrlPr>
                  </m:sSubPr>
                  <m:e>
                    <m:r>
                      <w:ins w:id="649" w:author="季 晨瑞" w:date="2018-09-20T16:24:00Z">
                        <w:rPr>
                          <w:rFonts w:ascii="Cambria Math" w:hAnsi="Cambria Math"/>
                          <w:color w:val="000000"/>
                          <w:sz w:val="24"/>
                        </w:rPr>
                        <m:t>S</m:t>
                      </w:ins>
                    </m:r>
                  </m:e>
                  <m:sub>
                    <m:r>
                      <w:ins w:id="650" w:author="季 晨瑞" w:date="2018-09-20T16:24:00Z">
                        <w:rPr>
                          <w:rFonts w:ascii="Cambria Math" w:hAnsi="Cambria Math"/>
                          <w:color w:val="000000"/>
                          <w:sz w:val="24"/>
                        </w:rPr>
                        <m:t>d</m:t>
                      </w:ins>
                    </m:r>
                  </m:sub>
                </m:sSub>
              </m:e>
            </m:d>
            <m:r>
              <w:ins w:id="651" w:author="季 晨瑞" w:date="2018-09-20T16:24:00Z">
                <w:rPr>
                  <w:rFonts w:ascii="Cambria Math" w:hAnsi="Cambria Math"/>
                  <w:color w:val="000000"/>
                  <w:sz w:val="24"/>
                </w:rPr>
                <m:t xml:space="preserve">/ </m:t>
              </w:ins>
            </m:r>
            <m:sSub>
              <m:sSubPr>
                <m:ctrlPr>
                  <w:ins w:id="652" w:author="季 晨瑞" w:date="2018-09-20T16:24:00Z">
                    <w:rPr>
                      <w:rFonts w:ascii="Cambria Math" w:hAnsi="Cambria Math"/>
                      <w:i/>
                      <w:color w:val="000000"/>
                      <w:sz w:val="24"/>
                    </w:rPr>
                  </w:ins>
                </m:ctrlPr>
              </m:sSubPr>
              <m:e>
                <m:r>
                  <w:ins w:id="653" w:author="季 晨瑞" w:date="2018-09-20T16:24:00Z">
                    <w:rPr>
                      <w:rFonts w:ascii="Cambria Math" w:hAnsi="Cambria Math"/>
                      <w:color w:val="000000"/>
                      <w:sz w:val="24"/>
                    </w:rPr>
                    <m:t>S</m:t>
                  </w:ins>
                </m:r>
              </m:e>
              <m:sub>
                <m:r>
                  <w:ins w:id="654" w:author="季 晨瑞" w:date="2018-09-20T16:24:00Z">
                    <w:rPr>
                      <w:rFonts w:ascii="Cambria Math" w:hAnsi="Cambria Math"/>
                      <w:color w:val="000000"/>
                      <w:sz w:val="24"/>
                    </w:rPr>
                    <m:t>d</m:t>
                  </w:ins>
                </m:r>
              </m:sub>
            </m:sSub>
          </m:e>
        </m:d>
        <m:r>
          <w:ins w:id="655" w:author="季 晨瑞" w:date="2018-09-20T16:24:00Z">
            <w:rPr>
              <w:rFonts w:ascii="Cambria Math" w:hAnsi="Cambria Math"/>
              <w:color w:val="000000"/>
              <w:sz w:val="24"/>
            </w:rPr>
            <m:t xml:space="preserve"> ×100</m:t>
          </w:ins>
        </m:r>
      </m:oMath>
      <w:ins w:id="656" w:author="季 晨瑞" w:date="2018-09-20T16:24:00Z">
        <w:r w:rsidR="00BA44B9">
          <w:rPr>
            <w:rFonts w:ascii="Times New Roman" w:eastAsia="AdvOT999035f4" w:hAnsi="Times New Roman"/>
            <w:color w:val="000000"/>
            <w:sz w:val="24"/>
          </w:rPr>
          <w:t xml:space="preserve">                   </w:t>
        </w:r>
        <w:proofErr w:type="gramStart"/>
        <w:r w:rsidR="00BA44B9">
          <w:rPr>
            <w:rFonts w:ascii="Times New Roman" w:eastAsia="AdvOT999035f4" w:hAnsi="Times New Roman"/>
            <w:color w:val="000000"/>
            <w:sz w:val="24"/>
          </w:rPr>
          <w:t xml:space="preserve">  </w:t>
        </w:r>
      </w:ins>
      <w:ins w:id="657" w:author="季 晨瑞" w:date="2018-09-20T16:25:00Z">
        <w:r w:rsidR="00BA44B9">
          <w:rPr>
            <w:rFonts w:ascii="Times New Roman" w:eastAsia="AdvOT999035f4" w:hAnsi="Times New Roman"/>
            <w:color w:val="000000"/>
            <w:sz w:val="24"/>
          </w:rPr>
          <w:t xml:space="preserve"> </w:t>
        </w:r>
        <w:r w:rsidR="00BA44B9">
          <w:rPr>
            <w:rFonts w:ascii="Times New Roman" w:hAnsi="Times New Roman" w:hint="cs"/>
            <w:color w:val="000000"/>
            <w:sz w:val="24"/>
          </w:rPr>
          <w:t>(</w:t>
        </w:r>
        <w:proofErr w:type="gramEnd"/>
        <w:r w:rsidR="00BA44B9">
          <w:rPr>
            <w:rFonts w:ascii="Times New Roman" w:hAnsi="Times New Roman"/>
            <w:color w:val="000000"/>
            <w:sz w:val="24"/>
          </w:rPr>
          <w:t>2)</w:t>
        </w:r>
      </w:ins>
    </w:p>
    <w:p w:rsidR="00987460" w:rsidRPr="00AF7E79" w:rsidRDefault="00F015B2" w:rsidP="00777C68">
      <w:pPr>
        <w:widowControl/>
        <w:spacing w:line="480" w:lineRule="auto"/>
        <w:ind w:firstLineChars="200" w:firstLine="480"/>
        <w:rPr>
          <w:ins w:id="658" w:author="季 晨瑞" w:date="2018-09-20T10:59:00Z"/>
          <w:rFonts w:ascii="Times New Roman" w:hAnsi="Times New Roman"/>
          <w:color w:val="000000"/>
          <w:sz w:val="24"/>
          <w:rPrChange w:id="659" w:author="季 晨瑞" w:date="2018-09-20T11:23:00Z">
            <w:rPr>
              <w:ins w:id="660" w:author="季 晨瑞" w:date="2018-09-20T10:59:00Z"/>
            </w:rPr>
          </w:rPrChange>
        </w:rPr>
        <w:pPrChange w:id="661" w:author="季 晨瑞" w:date="2018-10-09T14:21:00Z">
          <w:pPr>
            <w:widowControl/>
            <w:spacing w:line="480" w:lineRule="auto"/>
            <w:ind w:left="-136" w:firstLineChars="200" w:firstLine="480"/>
          </w:pPr>
        </w:pPrChange>
      </w:pPr>
      <w:ins w:id="662" w:author="季 晨瑞" w:date="2018-09-20T16:25:00Z">
        <w:r>
          <w:rPr>
            <w:rFonts w:ascii="Times New Roman" w:hAnsi="Times New Roman" w:hint="eastAsia"/>
            <w:color w:val="000000"/>
            <w:sz w:val="24"/>
          </w:rPr>
          <w:t>V</w:t>
        </w:r>
        <w:r>
          <w:rPr>
            <w:rFonts w:ascii="Times New Roman" w:hAnsi="Times New Roman"/>
            <w:color w:val="000000"/>
            <w:sz w:val="24"/>
          </w:rPr>
          <w:t xml:space="preserve">olume swelling ratio (%) = </w:t>
        </w:r>
        <m:oMath>
          <m:d>
            <m:dPr>
              <m:begChr m:val="["/>
              <m:endChr m:val="]"/>
              <m:ctrlPr>
                <w:rPr>
                  <w:rFonts w:ascii="Cambria Math" w:hAnsi="Cambria Math"/>
                  <w:color w:val="000000"/>
                  <w:sz w:val="24"/>
                </w:rPr>
              </m:ctrlPr>
            </m:dPr>
            <m:e>
              <m:d>
                <m:dPr>
                  <m:ctrlPr>
                    <w:rPr>
                      <w:rFonts w:ascii="Cambria Math" w:hAnsi="Cambria Math"/>
                      <w:i/>
                      <w:color w:val="000000"/>
                      <w:sz w:val="24"/>
                    </w:rPr>
                  </m:ctrlPr>
                </m:dPr>
                <m:e>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w</m:t>
                      </m:r>
                    </m:sub>
                  </m:sSub>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m:t>
              </m:r>
              <m:sSub>
                <m:sSubPr>
                  <m:ctrlPr>
                    <w:rPr>
                      <w:rFonts w:ascii="Cambria Math" w:hAnsi="Cambria Math"/>
                      <w:i/>
                      <w:color w:val="000000"/>
                      <w:sz w:val="24"/>
                    </w:rPr>
                  </m:ctrlPr>
                </m:sSubPr>
                <m:e>
                  <m:r>
                    <w:rPr>
                      <w:rFonts w:ascii="Cambria Math" w:hAnsi="Cambria Math"/>
                      <w:color w:val="000000"/>
                      <w:sz w:val="24"/>
                    </w:rPr>
                    <m:t>V</m:t>
                  </m:r>
                </m:e>
                <m:sub>
                  <m:r>
                    <w:rPr>
                      <w:rFonts w:ascii="Cambria Math" w:hAnsi="Cambria Math"/>
                      <w:color w:val="000000"/>
                      <w:sz w:val="24"/>
                    </w:rPr>
                    <m:t>d</m:t>
                  </m:r>
                </m:sub>
              </m:sSub>
            </m:e>
          </m:d>
          <m:r>
            <w:rPr>
              <w:rFonts w:ascii="Cambria Math" w:hAnsi="Cambria Math"/>
              <w:color w:val="000000"/>
              <w:sz w:val="24"/>
            </w:rPr>
            <m:t xml:space="preserve"> ×100</m:t>
          </m:r>
        </m:oMath>
        <w:r>
          <w:rPr>
            <w:rFonts w:ascii="Times New Roman" w:hAnsi="Times New Roman" w:hint="eastAsia"/>
            <w:color w:val="000000"/>
            <w:sz w:val="24"/>
          </w:rPr>
          <w:t xml:space="preserve"> </w:t>
        </w:r>
        <w:r>
          <w:rPr>
            <w:rFonts w:ascii="Times New Roman" w:hAnsi="Times New Roman"/>
            <w:color w:val="000000"/>
            <w:sz w:val="24"/>
          </w:rPr>
          <w:t xml:space="preserve">            </w:t>
        </w:r>
      </w:ins>
      <w:ins w:id="663" w:author="季 晨瑞" w:date="2018-09-20T16:26:00Z">
        <w:r>
          <w:rPr>
            <w:rFonts w:ascii="Times New Roman" w:hAnsi="Times New Roman"/>
            <w:color w:val="000000"/>
            <w:sz w:val="24"/>
          </w:rPr>
          <w:t xml:space="preserve">    </w:t>
        </w:r>
        <w:proofErr w:type="gramStart"/>
        <w:r>
          <w:rPr>
            <w:rFonts w:ascii="Times New Roman" w:hAnsi="Times New Roman"/>
            <w:color w:val="000000"/>
            <w:sz w:val="24"/>
          </w:rPr>
          <w:t xml:space="preserve">   (</w:t>
        </w:r>
        <w:proofErr w:type="gramEnd"/>
        <w:r>
          <w:rPr>
            <w:rFonts w:ascii="Times New Roman" w:hAnsi="Times New Roman"/>
            <w:color w:val="000000"/>
            <w:sz w:val="24"/>
          </w:rPr>
          <w:t>3)</w:t>
        </w:r>
      </w:ins>
    </w:p>
    <w:p w:rsidR="002132D3" w:rsidRDefault="002132D3" w:rsidP="00777C68">
      <w:pPr>
        <w:widowControl/>
        <w:spacing w:line="480" w:lineRule="auto"/>
        <w:ind w:firstLineChars="200" w:firstLine="480"/>
        <w:rPr>
          <w:ins w:id="664" w:author="季 晨瑞" w:date="2018-09-20T16:26:00Z"/>
          <w:rFonts w:ascii="Times New Roman" w:hAnsi="Times New Roman"/>
          <w:color w:val="000000"/>
          <w:sz w:val="24"/>
        </w:rPr>
        <w:pPrChange w:id="665" w:author="季 晨瑞" w:date="2018-10-09T14:21:00Z">
          <w:pPr>
            <w:widowControl/>
            <w:spacing w:line="480" w:lineRule="auto"/>
            <w:ind w:left="-136" w:firstLineChars="200" w:firstLine="480"/>
          </w:pPr>
        </w:pPrChange>
      </w:pPr>
      <w:ins w:id="666" w:author="季 晨瑞" w:date="2018-09-20T16:27:00Z">
        <w:r w:rsidRPr="002132D3">
          <w:rPr>
            <w:rFonts w:ascii="Times New Roman" w:hAnsi="Times New Roman"/>
            <w:color w:val="000000"/>
            <w:sz w:val="24"/>
          </w:rPr>
          <w:t xml:space="preserve">Where </w:t>
        </w:r>
        <w:proofErr w:type="spellStart"/>
        <w:r w:rsidRPr="002132D3">
          <w:rPr>
            <w:rFonts w:ascii="Times New Roman" w:hAnsi="Times New Roman"/>
            <w:color w:val="000000"/>
            <w:sz w:val="24"/>
          </w:rPr>
          <w:t>S</w:t>
        </w:r>
      </w:ins>
      <w:ins w:id="667" w:author="季 晨瑞" w:date="2018-09-20T20:19:00Z">
        <w:r w:rsidR="00CC5CF1">
          <w:rPr>
            <w:rFonts w:ascii="Times New Roman" w:hAnsi="Times New Roman"/>
            <w:color w:val="000000"/>
            <w:sz w:val="24"/>
            <w:vertAlign w:val="subscript"/>
          </w:rPr>
          <w:t>w</w:t>
        </w:r>
      </w:ins>
      <w:proofErr w:type="spellEnd"/>
      <w:ins w:id="668"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669" w:author="季 晨瑞" w:date="2018-09-20T20:19:00Z">
        <w:r w:rsidR="00CC5CF1">
          <w:rPr>
            <w:rFonts w:ascii="Times New Roman" w:hAnsi="Times New Roman"/>
            <w:color w:val="000000"/>
            <w:sz w:val="24"/>
            <w:vertAlign w:val="subscript"/>
          </w:rPr>
          <w:t>w</w:t>
        </w:r>
      </w:ins>
      <w:proofErr w:type="spellEnd"/>
      <w:ins w:id="670" w:author="季 晨瑞" w:date="2018-09-20T16:27:00Z">
        <w:r w:rsidRPr="002132D3">
          <w:rPr>
            <w:rFonts w:ascii="Times New Roman" w:hAnsi="Times New Roman"/>
            <w:color w:val="000000"/>
            <w:sz w:val="24"/>
          </w:rPr>
          <w:t xml:space="preserve"> are the area of wet membranes and S</w:t>
        </w:r>
      </w:ins>
      <w:ins w:id="671" w:author="季 晨瑞" w:date="2018-09-20T20:19:00Z">
        <w:r w:rsidR="00CC5CF1">
          <w:rPr>
            <w:rFonts w:ascii="Times New Roman" w:hAnsi="Times New Roman"/>
            <w:color w:val="000000"/>
            <w:sz w:val="24"/>
            <w:vertAlign w:val="subscript"/>
          </w:rPr>
          <w:t>d</w:t>
        </w:r>
      </w:ins>
      <w:ins w:id="672" w:author="季 晨瑞" w:date="2018-09-20T16:27:00Z">
        <w:r w:rsidRPr="002132D3">
          <w:rPr>
            <w:rFonts w:ascii="Times New Roman" w:hAnsi="Times New Roman"/>
            <w:color w:val="000000"/>
            <w:sz w:val="24"/>
          </w:rPr>
          <w:t xml:space="preserve"> and </w:t>
        </w:r>
        <w:proofErr w:type="spellStart"/>
        <w:r w:rsidRPr="002132D3">
          <w:rPr>
            <w:rFonts w:ascii="Times New Roman" w:hAnsi="Times New Roman"/>
            <w:color w:val="000000"/>
            <w:sz w:val="24"/>
          </w:rPr>
          <w:t>V</w:t>
        </w:r>
      </w:ins>
      <w:ins w:id="673" w:author="季 晨瑞" w:date="2018-09-20T20:20:00Z">
        <w:r w:rsidR="00CC5CF1">
          <w:rPr>
            <w:rFonts w:ascii="Times New Roman" w:hAnsi="Times New Roman" w:hint="eastAsia"/>
            <w:color w:val="000000"/>
            <w:sz w:val="24"/>
            <w:vertAlign w:val="subscript"/>
          </w:rPr>
          <w:t>d</w:t>
        </w:r>
      </w:ins>
      <w:proofErr w:type="spellEnd"/>
      <w:ins w:id="674" w:author="季 晨瑞" w:date="2018-09-20T16:27:00Z">
        <w:r w:rsidRPr="002132D3">
          <w:rPr>
            <w:rFonts w:ascii="Times New Roman" w:hAnsi="Times New Roman"/>
            <w:color w:val="000000"/>
            <w:sz w:val="24"/>
          </w:rPr>
          <w:t xml:space="preserve"> are the volume of dry membranes respectively.</w:t>
        </w:r>
      </w:ins>
    </w:p>
    <w:p w:rsidR="00FC70D4" w:rsidRPr="003E6B71" w:rsidRDefault="0037097A" w:rsidP="00777C68">
      <w:pPr>
        <w:widowControl/>
        <w:spacing w:line="480" w:lineRule="auto"/>
        <w:ind w:firstLineChars="200" w:firstLine="480"/>
        <w:rPr>
          <w:rFonts w:ascii="Times New Roman" w:hAnsi="Times New Roman"/>
          <w:color w:val="000000"/>
          <w:sz w:val="24"/>
          <w:vertAlign w:val="superscript"/>
          <w:rPrChange w:id="675" w:author="季 晨瑞" w:date="2018-09-23T13:20:00Z">
            <w:rPr>
              <w:rFonts w:ascii="Times New Roman" w:hAnsi="Times New Roman"/>
              <w:color w:val="000000"/>
              <w:sz w:val="24"/>
            </w:rPr>
          </w:rPrChange>
        </w:rPr>
        <w:pPrChange w:id="676" w:author="季 晨瑞" w:date="2018-10-09T14:21:00Z">
          <w:pPr>
            <w:widowControl/>
            <w:spacing w:line="480" w:lineRule="auto"/>
            <w:ind w:left="-136" w:firstLineChars="200" w:firstLine="480"/>
          </w:pPr>
        </w:pPrChange>
      </w:pPr>
      <w:r w:rsidRPr="00FC70D4">
        <w:rPr>
          <w:rFonts w:ascii="Times New Roman" w:hAnsi="Times New Roman" w:hint="eastAsia"/>
          <w:color w:val="000000"/>
          <w:sz w:val="24"/>
        </w:rPr>
        <w:t>T</w:t>
      </w:r>
      <w:r w:rsidRPr="00FC70D4">
        <w:rPr>
          <w:rFonts w:ascii="Times New Roman" w:eastAsia="AdvOT999035f4" w:hAnsi="Times New Roman"/>
          <w:color w:val="000000"/>
          <w:sz w:val="24"/>
        </w:rPr>
        <w:t>he conductivity of the membranes</w:t>
      </w:r>
      <w:r w:rsidRPr="00FC70D4">
        <w:rPr>
          <w:rFonts w:ascii="Times New Roman" w:hAnsi="Times New Roman" w:hint="eastAsia"/>
          <w:color w:val="000000"/>
          <w:sz w:val="24"/>
        </w:rPr>
        <w:t xml:space="preserve"> was measured with </w:t>
      </w:r>
      <w:r w:rsidRPr="00FC70D4">
        <w:rPr>
          <w:rFonts w:ascii="Times New Roman" w:eastAsia="AdvOT999035f4" w:hAnsi="Times New Roman"/>
          <w:color w:val="000000"/>
          <w:sz w:val="24"/>
        </w:rPr>
        <w:t>a four-probe conductivity cell with a frequency about 3 kHz</w:t>
      </w:r>
      <w:r w:rsidRPr="00FC70D4">
        <w:rPr>
          <w:rFonts w:ascii="Times New Roman" w:hAnsi="Times New Roman" w:hint="eastAsia"/>
          <w:color w:val="000000"/>
          <w:sz w:val="24"/>
        </w:rPr>
        <w:t xml:space="preserve"> </w:t>
      </w:r>
      <w:ins w:id="677" w:author="季 晨瑞" w:date="2018-09-20T16:20:00Z">
        <w:r w:rsidR="00D206A6">
          <w:rPr>
            <w:rFonts w:ascii="Times New Roman" w:eastAsia="AdvOT999035f4" w:hAnsi="Times New Roman" w:hint="eastAsia"/>
            <w:color w:val="000000"/>
            <w:sz w:val="24"/>
          </w:rPr>
          <w:t>in</w:t>
        </w:r>
        <w:r w:rsidR="00D206A6">
          <w:rPr>
            <w:rFonts w:ascii="Times New Roman" w:eastAsia="AdvOT999035f4" w:hAnsi="Times New Roman"/>
            <w:color w:val="000000"/>
            <w:sz w:val="24"/>
          </w:rPr>
          <w:t xml:space="preserve"> deionized water</w:t>
        </w:r>
      </w:ins>
      <w:ins w:id="678" w:author="季 晨瑞" w:date="2018-09-23T13:20:00Z">
        <w:r w:rsidR="003E6B71">
          <w:rPr>
            <w:rFonts w:ascii="Times New Roman" w:eastAsia="AdvOT999035f4" w:hAnsi="Times New Roman"/>
            <w:color w:val="000000"/>
            <w:sz w:val="24"/>
            <w:vertAlign w:val="superscript"/>
          </w:rPr>
          <w:t>[2</w:t>
        </w:r>
      </w:ins>
      <w:ins w:id="679" w:author="季 晨瑞" w:date="2018-10-05T15:17:00Z">
        <w:r w:rsidR="00FA0B4E">
          <w:rPr>
            <w:rFonts w:ascii="Times New Roman" w:eastAsia="AdvOT999035f4" w:hAnsi="Times New Roman"/>
            <w:color w:val="000000"/>
            <w:sz w:val="24"/>
            <w:vertAlign w:val="superscript"/>
          </w:rPr>
          <w:t>6</w:t>
        </w:r>
      </w:ins>
      <w:ins w:id="680" w:author="季 晨瑞" w:date="2018-09-23T13:20:00Z">
        <w:r w:rsidR="003E6B71">
          <w:rPr>
            <w:rFonts w:ascii="Times New Roman" w:eastAsia="AdvOT999035f4" w:hAnsi="Times New Roman"/>
            <w:color w:val="000000"/>
            <w:sz w:val="24"/>
            <w:vertAlign w:val="superscript"/>
          </w:rPr>
          <w:t>]</w:t>
        </w:r>
      </w:ins>
      <w:ins w:id="681" w:author="季 晨瑞" w:date="2018-09-20T16:20:00Z">
        <w:r w:rsidR="00D206A6">
          <w:rPr>
            <w:rFonts w:ascii="Times New Roman" w:eastAsia="AdvOT999035f4" w:hAnsi="Times New Roman"/>
            <w:color w:val="000000"/>
            <w:sz w:val="24"/>
          </w:rPr>
          <w:t>.</w:t>
        </w:r>
      </w:ins>
      <w:del w:id="682" w:author="季 晨瑞" w:date="2018-09-20T16:20:00Z">
        <w:r w:rsidRPr="00FC70D4" w:rsidDel="00D206A6">
          <w:rPr>
            <w:rFonts w:ascii="Times New Roman" w:eastAsia="AdvOT999035f4" w:hAnsi="Times New Roman"/>
            <w:color w:val="000000"/>
            <w:sz w:val="24"/>
          </w:rPr>
          <w:delText>under</w:delText>
        </w:r>
        <w:r w:rsidRPr="00FC70D4" w:rsidDel="00D206A6">
          <w:rPr>
            <w:rFonts w:ascii="Times New Roman" w:hAnsi="Times New Roman" w:hint="eastAsia"/>
            <w:color w:val="000000"/>
            <w:sz w:val="24"/>
          </w:rPr>
          <w:delText xml:space="preserve"> </w:delText>
        </w:r>
        <w:r w:rsidRPr="00FC70D4" w:rsidDel="00D206A6">
          <w:rPr>
            <w:rFonts w:ascii="Times New Roman" w:eastAsia="AdvOT999035f4" w:hAnsi="Times New Roman"/>
            <w:color w:val="000000"/>
            <w:sz w:val="24"/>
          </w:rPr>
          <w:delText>ambient air without any humidification</w:delText>
        </w:r>
        <w:r w:rsidRPr="00FC70D4" w:rsidDel="00D206A6">
          <w:rPr>
            <w:rFonts w:ascii="Times New Roman" w:hAnsi="Times New Roman" w:hint="eastAsia"/>
            <w:color w:val="000000"/>
            <w:sz w:val="24"/>
          </w:rPr>
          <w:delText xml:space="preserve"> described by our previous report</w:delText>
        </w:r>
        <w:r w:rsidR="009C296C" w:rsidRPr="00FC70D4" w:rsidDel="00D206A6">
          <w:rPr>
            <w:rFonts w:ascii="Times New Roman" w:hAnsi="Times New Roman" w:hint="eastAsia"/>
            <w:color w:val="000000"/>
            <w:sz w:val="24"/>
          </w:rPr>
          <w:delText>.</w:delText>
        </w:r>
        <w:r w:rsidRPr="009C296C" w:rsidDel="00D206A6">
          <w:rPr>
            <w:rFonts w:ascii="Times New Roman" w:hAnsi="Times New Roman" w:hint="eastAsia"/>
            <w:color w:val="000000"/>
            <w:sz w:val="24"/>
            <w:vertAlign w:val="superscript"/>
          </w:rPr>
          <w:delText>[13]</w:delText>
        </w:r>
      </w:del>
      <w:r w:rsidR="009C296C" w:rsidRPr="00FC70D4">
        <w:rPr>
          <w:rFonts w:ascii="Times New Roman" w:eastAsia="AdvOT999035f4" w:hAnsi="Times New Roman"/>
          <w:color w:val="000000"/>
          <w:sz w:val="24"/>
        </w:rPr>
        <w:t xml:space="preserve"> </w:t>
      </w:r>
      <w:r w:rsidRPr="00FC70D4">
        <w:rPr>
          <w:rFonts w:ascii="Times New Roman" w:eastAsia="AdvOT999035f4" w:hAnsi="Times New Roman"/>
          <w:color w:val="000000"/>
          <w:sz w:val="24"/>
        </w:rPr>
        <w:t>The mechanical properties</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 xml:space="preserve">of the membranes was measured </w:t>
      </w:r>
      <w:r w:rsidRPr="00FC70D4">
        <w:rPr>
          <w:rFonts w:ascii="Times New Roman" w:hAnsi="Times New Roman" w:hint="eastAsia"/>
          <w:color w:val="000000"/>
          <w:sz w:val="24"/>
        </w:rPr>
        <w:t>using</w:t>
      </w:r>
      <w:r w:rsidRPr="00FC70D4">
        <w:rPr>
          <w:rFonts w:ascii="Times New Roman" w:eastAsia="AdvOT999035f4" w:hAnsi="Times New Roman"/>
          <w:color w:val="000000"/>
          <w:sz w:val="24"/>
        </w:rPr>
        <w:t xml:space="preserve"> a tensile strength</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instrument (CMT6502, SANS Company, China)</w:t>
      </w:r>
      <w:r w:rsidRPr="00FC70D4">
        <w:rPr>
          <w:rFonts w:ascii="Times New Roman" w:hAnsi="Times New Roman" w:hint="eastAsia"/>
          <w:color w:val="000000"/>
          <w:sz w:val="24"/>
        </w:rPr>
        <w:t xml:space="preserve"> </w:t>
      </w:r>
      <w:r w:rsidRPr="00FC70D4">
        <w:rPr>
          <w:rFonts w:ascii="Times New Roman" w:eastAsia="AdvOT999035f4" w:hAnsi="Times New Roman"/>
          <w:color w:val="000000"/>
          <w:sz w:val="24"/>
        </w:rPr>
        <w:t>at room temperature</w:t>
      </w:r>
      <w:ins w:id="683" w:author="季 晨瑞" w:date="2018-09-23T13:20:00Z">
        <w:r w:rsidR="003E6B71">
          <w:rPr>
            <w:rFonts w:ascii="Times New Roman" w:eastAsia="AdvOT999035f4" w:hAnsi="Times New Roman"/>
            <w:color w:val="000000"/>
            <w:sz w:val="24"/>
            <w:vertAlign w:val="superscript"/>
          </w:rPr>
          <w:t>[2</w:t>
        </w:r>
      </w:ins>
      <w:ins w:id="684" w:author="季 晨瑞" w:date="2018-10-05T15:17:00Z">
        <w:r w:rsidR="00FA0B4E">
          <w:rPr>
            <w:rFonts w:ascii="Times New Roman" w:eastAsia="AdvOT999035f4" w:hAnsi="Times New Roman"/>
            <w:color w:val="000000"/>
            <w:sz w:val="24"/>
            <w:vertAlign w:val="superscript"/>
          </w:rPr>
          <w:t>7</w:t>
        </w:r>
      </w:ins>
      <w:ins w:id="685" w:author="季 晨瑞" w:date="2018-09-23T13:20:00Z">
        <w:r w:rsidR="003E6B71">
          <w:rPr>
            <w:rFonts w:ascii="Times New Roman" w:eastAsia="AdvOT999035f4" w:hAnsi="Times New Roman"/>
            <w:color w:val="000000"/>
            <w:sz w:val="24"/>
            <w:vertAlign w:val="superscript"/>
          </w:rPr>
          <w:t>]</w:t>
        </w:r>
        <w:r w:rsidR="003E6B71">
          <w:rPr>
            <w:rFonts w:ascii="Times New Roman" w:eastAsia="AdvOT999035f4" w:hAnsi="Times New Roman"/>
            <w:color w:val="000000"/>
            <w:sz w:val="24"/>
          </w:rPr>
          <w:t>.</w:t>
        </w:r>
      </w:ins>
      <w:del w:id="686" w:author="季 晨瑞" w:date="2018-09-23T13:20:00Z">
        <w:r w:rsidRPr="00FC70D4" w:rsidDel="003E6B71">
          <w:rPr>
            <w:rFonts w:ascii="Times New Roman" w:hAnsi="Times New Roman" w:hint="eastAsia"/>
            <w:color w:val="000000"/>
            <w:sz w:val="24"/>
          </w:rPr>
          <w:delText>.</w:delText>
        </w:r>
      </w:del>
    </w:p>
    <w:p w:rsidR="0037097A" w:rsidRPr="009B5A61" w:rsidRDefault="00FC70D4" w:rsidP="00B10FB0">
      <w:pPr>
        <w:widowControl/>
        <w:spacing w:line="480" w:lineRule="auto"/>
        <w:jc w:val="left"/>
        <w:rPr>
          <w:rFonts w:ascii="Times New Roman" w:hAnsi="Times New Roman"/>
          <w:color w:val="000000"/>
          <w:sz w:val="28"/>
          <w:szCs w:val="28"/>
        </w:rPr>
      </w:pPr>
      <w:r w:rsidRPr="009B5A61">
        <w:rPr>
          <w:rFonts w:ascii="Times New Roman" w:eastAsia="AdvOTd3a5f740" w:hAnsi="Times New Roman"/>
          <w:b/>
          <w:bCs/>
          <w:color w:val="000000"/>
          <w:sz w:val="28"/>
          <w:szCs w:val="28"/>
        </w:rPr>
        <w:t xml:space="preserve">3. </w:t>
      </w:r>
      <w:r w:rsidR="0037097A" w:rsidRPr="009B5A61">
        <w:rPr>
          <w:rFonts w:ascii="Times New Roman" w:eastAsia="AdvOTd3a5f740" w:hAnsi="Times New Roman"/>
          <w:b/>
          <w:bCs/>
          <w:color w:val="000000"/>
          <w:sz w:val="28"/>
          <w:szCs w:val="28"/>
        </w:rPr>
        <w:t>Results and discussion</w:t>
      </w:r>
    </w:p>
    <w:p w:rsidR="00FC70D4" w:rsidRDefault="0037097A" w:rsidP="00B10FB0">
      <w:pPr>
        <w:widowControl/>
        <w:spacing w:line="480" w:lineRule="auto"/>
        <w:jc w:val="left"/>
        <w:rPr>
          <w:rFonts w:ascii="Times New Roman" w:hAnsi="Times New Roman"/>
          <w:b/>
          <w:bCs/>
          <w:sz w:val="24"/>
        </w:rPr>
      </w:pPr>
      <w:r w:rsidRPr="009B5A61">
        <w:rPr>
          <w:rFonts w:ascii="Times New Roman" w:hAnsi="Times New Roman"/>
          <w:b/>
          <w:bCs/>
          <w:color w:val="000000"/>
          <w:sz w:val="24"/>
        </w:rPr>
        <w:lastRenderedPageBreak/>
        <w:t xml:space="preserve">3.1 </w:t>
      </w:r>
      <w:r w:rsidRPr="009B5A61">
        <w:rPr>
          <w:rFonts w:ascii="Times New Roman" w:eastAsia="AdvOTaa6301a5 . B" w:hAnsi="Times New Roman"/>
          <w:b/>
          <w:bCs/>
          <w:color w:val="000000"/>
          <w:sz w:val="24"/>
        </w:rPr>
        <w:t xml:space="preserve">Characterization of </w:t>
      </w:r>
      <w:ins w:id="687" w:author="季 晨瑞" w:date="2018-09-21T13:35:00Z">
        <w:r w:rsidR="00DF59C7" w:rsidRPr="009B5A61">
          <w:rPr>
            <w:rFonts w:ascii="Times New Roman" w:eastAsia="AdvOTaa6301a5 . B" w:hAnsi="Times New Roman"/>
            <w:b/>
            <w:bCs/>
            <w:color w:val="000000"/>
            <w:sz w:val="24"/>
            <w:rPrChange w:id="688" w:author="季 晨瑞" w:date="2018-10-04T13:07:00Z">
              <w:rPr>
                <w:rFonts w:ascii="Times New Roman" w:eastAsia="AdvOTaa6301a5 . B" w:hAnsi="Times New Roman"/>
                <w:b/>
                <w:bCs/>
                <w:color w:val="000000"/>
                <w:sz w:val="24"/>
                <w:highlight w:val="yellow"/>
              </w:rPr>
            </w:rPrChange>
          </w:rPr>
          <w:t>BPPO</w:t>
        </w:r>
      </w:ins>
      <w:del w:id="689" w:author="季 晨瑞" w:date="2018-09-21T13:35:00Z">
        <w:r w:rsidRPr="004E71BB" w:rsidDel="00DF59C7">
          <w:rPr>
            <w:rFonts w:ascii="Times New Roman" w:hAnsi="Times New Roman"/>
            <w:b/>
            <w:bCs/>
            <w:color w:val="000000"/>
            <w:sz w:val="24"/>
            <w:highlight w:val="yellow"/>
            <w:rPrChange w:id="690" w:author="lenovo" w:date="2017-09-22T10:28:00Z">
              <w:rPr>
                <w:rFonts w:ascii="Times New Roman" w:hAnsi="Times New Roman"/>
                <w:b/>
                <w:bCs/>
                <w:color w:val="000000"/>
                <w:sz w:val="24"/>
              </w:rPr>
            </w:rPrChange>
          </w:rPr>
          <w:delText xml:space="preserve">GO and </w:delText>
        </w:r>
        <w:r w:rsidRPr="004E71BB" w:rsidDel="00DF59C7">
          <w:rPr>
            <w:rFonts w:ascii="Times New Roman" w:eastAsia="AdvOTaa6301a5 . B" w:hAnsi="Times New Roman"/>
            <w:b/>
            <w:bCs/>
            <w:color w:val="000000"/>
            <w:sz w:val="24"/>
            <w:highlight w:val="yellow"/>
            <w:rPrChange w:id="691" w:author="lenovo" w:date="2017-09-22T10:28:00Z">
              <w:rPr>
                <w:rFonts w:ascii="Times New Roman" w:eastAsia="AdvOTaa6301a5 . B" w:hAnsi="Times New Roman"/>
                <w:b/>
                <w:bCs/>
                <w:color w:val="000000"/>
                <w:sz w:val="24"/>
              </w:rPr>
            </w:rPrChange>
          </w:rPr>
          <w:delText>FGO</w:delText>
        </w:r>
      </w:del>
      <w:r w:rsidRPr="00FC70D4">
        <w:rPr>
          <w:rFonts w:ascii="Times New Roman" w:hAnsi="Times New Roman"/>
          <w:b/>
          <w:bCs/>
          <w:sz w:val="24"/>
        </w:rPr>
        <w:t xml:space="preserve"> </w:t>
      </w:r>
    </w:p>
    <w:p w:rsidR="0037097A" w:rsidDel="006139AB" w:rsidRDefault="00DF59C7" w:rsidP="00DF59C7">
      <w:pPr>
        <w:widowControl/>
        <w:spacing w:line="480" w:lineRule="auto"/>
        <w:ind w:firstLineChars="200" w:firstLine="480"/>
        <w:rPr>
          <w:del w:id="692" w:author="季 晨瑞" w:date="2018-09-21T13:38:00Z"/>
          <w:rFonts w:ascii="Times New Roman" w:eastAsia="AdvOT999035f4" w:hAnsi="Times New Roman"/>
          <w:color w:val="000000"/>
          <w:sz w:val="24"/>
        </w:rPr>
      </w:pPr>
      <w:ins w:id="693" w:author="季 晨瑞" w:date="2018-09-21T13:38:00Z">
        <w:r>
          <w:rPr>
            <w:rFonts w:ascii="Times New Roman" w:eastAsia="AdvOT999035f4" w:hAnsi="Times New Roman"/>
            <w:color w:val="000000"/>
            <w:sz w:val="24"/>
            <w:vertAlign w:val="superscript"/>
          </w:rPr>
          <w:t>1</w:t>
        </w:r>
        <w:r>
          <w:rPr>
            <w:rFonts w:ascii="Times New Roman" w:eastAsia="AdvOT999035f4" w:hAnsi="Times New Roman"/>
            <w:color w:val="000000"/>
            <w:sz w:val="24"/>
          </w:rPr>
          <w:t>H-NMR spect</w:t>
        </w:r>
      </w:ins>
      <w:ins w:id="694" w:author="季 晨瑞" w:date="2018-09-21T13:39:00Z">
        <w:r>
          <w:rPr>
            <w:rFonts w:ascii="Times New Roman" w:eastAsia="AdvOT999035f4" w:hAnsi="Times New Roman"/>
            <w:color w:val="000000"/>
            <w:sz w:val="24"/>
          </w:rPr>
          <w:t>rum of</w:t>
        </w:r>
      </w:ins>
      <w:ins w:id="695" w:author="季 晨瑞" w:date="2018-09-21T13:38:00Z">
        <w:r>
          <w:rPr>
            <w:rFonts w:ascii="Times New Roman" w:eastAsia="AdvOT999035f4" w:hAnsi="Times New Roman"/>
            <w:color w:val="000000"/>
            <w:sz w:val="24"/>
          </w:rPr>
          <w:t xml:space="preserve"> </w:t>
        </w:r>
      </w:ins>
      <w:del w:id="696" w:author="季 晨瑞" w:date="2018-09-21T13:38:00Z">
        <w:r w:rsidR="00FC70D4" w:rsidRPr="00FC70D4" w:rsidDel="00DF59C7">
          <w:rPr>
            <w:rFonts w:ascii="Times New Roman" w:eastAsia="AdvOT999035f4" w:hAnsi="Times New Roman"/>
            <w:color w:val="000000"/>
            <w:sz w:val="24"/>
          </w:rPr>
          <w:delText>GO p</w:delText>
        </w:r>
      </w:del>
      <w:ins w:id="697" w:author="季 晨瑞" w:date="2018-09-21T13:38:00Z">
        <w:r>
          <w:rPr>
            <w:rFonts w:ascii="Times New Roman" w:eastAsia="AdvOT999035f4" w:hAnsi="Times New Roman"/>
            <w:color w:val="000000"/>
            <w:sz w:val="24"/>
          </w:rPr>
          <w:t>BPPO</w:t>
        </w:r>
      </w:ins>
      <w:ins w:id="698" w:author="季 晨瑞" w:date="2018-09-21T13:39:00Z">
        <w:r>
          <w:rPr>
            <w:rFonts w:ascii="Times New Roman" w:eastAsia="AdvOT999035f4" w:hAnsi="Times New Roman"/>
            <w:color w:val="000000"/>
            <w:sz w:val="24"/>
          </w:rPr>
          <w:t xml:space="preserve"> is shown in Fig.3. In the spectrum, the</w:t>
        </w:r>
      </w:ins>
      <w:ins w:id="699" w:author="季 晨瑞" w:date="2018-09-21T13:48:00Z">
        <w:r w:rsidR="00F9264E">
          <w:rPr>
            <w:rFonts w:ascii="Times New Roman" w:eastAsia="AdvOT999035f4" w:hAnsi="Times New Roman"/>
            <w:color w:val="000000"/>
            <w:sz w:val="24"/>
          </w:rPr>
          <w:t xml:space="preserve"> resonance </w:t>
        </w:r>
      </w:ins>
      <w:ins w:id="700" w:author="季 晨瑞" w:date="2018-09-21T13:49:00Z">
        <w:r w:rsidR="00F9264E">
          <w:rPr>
            <w:rFonts w:ascii="Times New Roman" w:eastAsia="AdvOT999035f4" w:hAnsi="Times New Roman"/>
            <w:color w:val="000000"/>
            <w:sz w:val="24"/>
          </w:rPr>
          <w:t>at around 4.3 ppm is attributed to the methylene group in benzyl bromide and the characteristic pe</w:t>
        </w:r>
      </w:ins>
      <w:ins w:id="701" w:author="季 晨瑞" w:date="2018-09-21T13:50:00Z">
        <w:r w:rsidR="00F9264E">
          <w:rPr>
            <w:rFonts w:ascii="Times New Roman" w:eastAsia="AdvOT999035f4" w:hAnsi="Times New Roman"/>
            <w:color w:val="000000"/>
            <w:sz w:val="24"/>
          </w:rPr>
          <w:t>aks around 2.0 ppm are assigned to methyl groups acc</w:t>
        </w:r>
      </w:ins>
      <w:ins w:id="702" w:author="季 晨瑞" w:date="2018-09-21T13:51:00Z">
        <w:r w:rsidR="00F9264E">
          <w:rPr>
            <w:rFonts w:ascii="Times New Roman" w:eastAsia="AdvOT999035f4" w:hAnsi="Times New Roman"/>
            <w:color w:val="000000"/>
            <w:sz w:val="24"/>
          </w:rPr>
          <w:t xml:space="preserve">ording to the </w:t>
        </w:r>
        <w:proofErr w:type="gramStart"/>
        <w:r w:rsidR="00F9264E">
          <w:rPr>
            <w:rFonts w:ascii="Times New Roman" w:eastAsia="AdvOT999035f4" w:hAnsi="Times New Roman"/>
            <w:color w:val="000000"/>
            <w:sz w:val="24"/>
          </w:rPr>
          <w:t>literature</w:t>
        </w:r>
      </w:ins>
      <w:ins w:id="703" w:author="季 晨瑞" w:date="2018-09-21T14:04:00Z">
        <w:r w:rsidR="00937DE4">
          <w:rPr>
            <w:rFonts w:ascii="Times New Roman" w:eastAsia="AdvOT999035f4" w:hAnsi="Times New Roman"/>
            <w:color w:val="000000"/>
            <w:sz w:val="24"/>
            <w:vertAlign w:val="superscript"/>
          </w:rPr>
          <w:t>[</w:t>
        </w:r>
      </w:ins>
      <w:proofErr w:type="gramEnd"/>
      <w:ins w:id="704" w:author="季 晨瑞" w:date="2018-09-23T13:21:00Z">
        <w:r w:rsidR="003E6B71">
          <w:rPr>
            <w:rFonts w:ascii="Times New Roman" w:eastAsia="AdvOT999035f4" w:hAnsi="Times New Roman"/>
            <w:color w:val="000000"/>
            <w:sz w:val="24"/>
            <w:vertAlign w:val="superscript"/>
          </w:rPr>
          <w:t>2</w:t>
        </w:r>
      </w:ins>
      <w:ins w:id="705" w:author="季 晨瑞" w:date="2018-10-05T15:17:00Z">
        <w:r w:rsidR="00FA0B4E">
          <w:rPr>
            <w:rFonts w:ascii="Times New Roman" w:eastAsia="AdvOT999035f4" w:hAnsi="Times New Roman"/>
            <w:color w:val="000000"/>
            <w:sz w:val="24"/>
            <w:vertAlign w:val="superscript"/>
          </w:rPr>
          <w:t>8</w:t>
        </w:r>
      </w:ins>
      <w:ins w:id="706" w:author="季 晨瑞" w:date="2018-09-23T13:21:00Z">
        <w:r w:rsidR="003E6B71">
          <w:rPr>
            <w:rFonts w:ascii="Times New Roman" w:eastAsia="AdvOT999035f4" w:hAnsi="Times New Roman"/>
            <w:color w:val="000000"/>
            <w:sz w:val="24"/>
            <w:vertAlign w:val="superscript"/>
          </w:rPr>
          <w:t xml:space="preserve">, </w:t>
        </w:r>
      </w:ins>
      <w:ins w:id="707" w:author="季 晨瑞" w:date="2018-10-05T15:17:00Z">
        <w:r w:rsidR="00FA0B4E">
          <w:rPr>
            <w:rFonts w:ascii="Times New Roman" w:eastAsia="AdvOT999035f4" w:hAnsi="Times New Roman"/>
            <w:color w:val="000000"/>
            <w:sz w:val="24"/>
            <w:vertAlign w:val="superscript"/>
          </w:rPr>
          <w:t>29</w:t>
        </w:r>
      </w:ins>
      <w:ins w:id="708" w:author="季 晨瑞" w:date="2018-09-21T14:04:00Z">
        <w:r w:rsidR="00937DE4">
          <w:rPr>
            <w:rFonts w:ascii="Times New Roman" w:eastAsia="AdvOT999035f4" w:hAnsi="Times New Roman"/>
            <w:color w:val="000000"/>
            <w:sz w:val="24"/>
            <w:vertAlign w:val="superscript"/>
          </w:rPr>
          <w:t>]</w:t>
        </w:r>
        <w:r w:rsidR="006139AB">
          <w:rPr>
            <w:rFonts w:ascii="Times New Roman" w:eastAsia="AdvOT999035f4" w:hAnsi="Times New Roman"/>
            <w:color w:val="000000"/>
            <w:sz w:val="24"/>
          </w:rPr>
          <w:t>.</w:t>
        </w:r>
      </w:ins>
      <w:ins w:id="709" w:author="季 晨瑞" w:date="2018-09-21T14:05:00Z">
        <w:r w:rsidR="006139AB">
          <w:rPr>
            <w:rFonts w:ascii="Times New Roman" w:eastAsia="AdvOT999035f4" w:hAnsi="Times New Roman"/>
            <w:color w:val="000000"/>
            <w:sz w:val="24"/>
          </w:rPr>
          <w:t xml:space="preserve"> </w:t>
        </w:r>
        <w:r w:rsidR="006139AB">
          <w:rPr>
            <w:rFonts w:ascii="Times New Roman" w:eastAsia="AdvOT999035f4" w:hAnsi="Times New Roman" w:hint="eastAsia"/>
            <w:color w:val="000000"/>
            <w:sz w:val="24"/>
          </w:rPr>
          <w:t>The</w:t>
        </w:r>
      </w:ins>
      <w:ins w:id="710" w:author="季 晨瑞" w:date="2018-09-21T14:06:00Z">
        <w:r w:rsidR="006139AB">
          <w:rPr>
            <w:rFonts w:ascii="Times New Roman" w:eastAsia="AdvOT999035f4" w:hAnsi="Times New Roman"/>
            <w:color w:val="000000"/>
            <w:sz w:val="24"/>
          </w:rPr>
          <w:t xml:space="preserve"> ratio of -CH2Br in BPPO could be calculated </w:t>
        </w:r>
      </w:ins>
      <w:ins w:id="711" w:author="季 晨瑞" w:date="2018-09-21T14:07:00Z">
        <w:r w:rsidR="006139AB">
          <w:rPr>
            <w:rFonts w:ascii="Times New Roman" w:eastAsia="AdvOT999035f4" w:hAnsi="Times New Roman"/>
            <w:color w:val="000000"/>
            <w:sz w:val="24"/>
          </w:rPr>
          <w:t>from Eq(4):</w:t>
        </w:r>
      </w:ins>
      <w:del w:id="712" w:author="季 晨瑞" w:date="2018-09-21T13:38:00Z">
        <w:r w:rsidR="00FC70D4" w:rsidRPr="00FC70D4" w:rsidDel="00DF59C7">
          <w:rPr>
            <w:rFonts w:ascii="Times New Roman" w:eastAsia="AdvOT999035f4" w:hAnsi="Times New Roman"/>
            <w:color w:val="000000"/>
            <w:sz w:val="24"/>
          </w:rPr>
          <w:delText>latelets exhibit chemically reactive oxygenic functionalities,</w:delText>
        </w:r>
        <w:r w:rsidR="00FC70D4" w:rsidDel="00DF59C7">
          <w:rPr>
            <w:rFonts w:ascii="Times New Roman" w:eastAsia="AdvOT999035f4" w:hAnsi="Times New Roman" w:hint="eastAsia"/>
            <w:color w:val="000000"/>
            <w:sz w:val="24"/>
          </w:rPr>
          <w:delText xml:space="preserve"> </w:delText>
        </w:r>
        <w:r w:rsidR="00FC70D4" w:rsidRPr="00FC70D4" w:rsidDel="00DF59C7">
          <w:rPr>
            <w:rFonts w:ascii="Times New Roman" w:eastAsia="AdvOT999035f4" w:hAnsi="Times New Roman"/>
            <w:color w:val="000000"/>
            <w:sz w:val="24"/>
          </w:rPr>
          <w:delText>such as</w:delText>
        </w:r>
        <w:r w:rsidR="0077266C" w:rsidDel="00DF59C7">
          <w:rPr>
            <w:rFonts w:ascii="Times New Roman" w:eastAsia="AdvOT999035f4" w:hAnsi="Times New Roman" w:hint="eastAsia"/>
            <w:color w:val="000000"/>
            <w:sz w:val="24"/>
          </w:rPr>
          <w:delText xml:space="preserve"> </w:delText>
        </w:r>
        <w:r w:rsidR="0077266C" w:rsidRPr="00FC70D4" w:rsidDel="00DF59C7">
          <w:rPr>
            <w:rFonts w:ascii="Times New Roman" w:eastAsia="AdvOT999035f4" w:hAnsi="Times New Roman"/>
            <w:color w:val="000000"/>
            <w:sz w:val="24"/>
          </w:rPr>
          <w:delText>acid</w:delText>
        </w:r>
        <w:r w:rsidR="0077266C" w:rsidDel="00DF59C7">
          <w:rPr>
            <w:rFonts w:ascii="Times New Roman" w:eastAsia="AdvOT999035f4" w:hAnsi="Times New Roman" w:hint="eastAsia"/>
            <w:color w:val="000000"/>
            <w:sz w:val="24"/>
          </w:rPr>
          <w:delText xml:space="preserve">    </w:delText>
        </w:r>
        <w:r w:rsidR="00FC70D4" w:rsidDel="00DF59C7">
          <w:rPr>
            <w:rFonts w:ascii="Times New Roman" w:eastAsia="AdvOT999035f4"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groups at their edges, and epoxy</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 xml:space="preserve">and hydroxyl groups </w:delText>
        </w:r>
        <w:r w:rsidR="0037097A" w:rsidRPr="00FC70D4" w:rsidDel="00DF59C7">
          <w:rPr>
            <w:rFonts w:ascii="Times New Roman" w:hAnsi="Times New Roman" w:hint="eastAsia"/>
            <w:color w:val="000000"/>
            <w:sz w:val="24"/>
          </w:rPr>
          <w:delText xml:space="preserve">on </w:delText>
        </w:r>
        <w:r w:rsidR="0037097A" w:rsidRPr="00FC70D4" w:rsidDel="00DF59C7">
          <w:rPr>
            <w:rFonts w:ascii="Times New Roman" w:eastAsia="AdvOT999035f4" w:hAnsi="Times New Roman"/>
            <w:color w:val="000000"/>
            <w:sz w:val="24"/>
          </w:rPr>
          <w:delText>the basic framework,</w:delText>
        </w:r>
        <w:r w:rsidR="0077266C" w:rsidDel="00DF59C7">
          <w:rPr>
            <w:rFonts w:ascii="Times New Roman" w:eastAsia="AdvOT999035f4" w:hAnsi="Times New Roman" w:hint="eastAsia"/>
            <w:color w:val="000000"/>
            <w:sz w:val="24"/>
          </w:rPr>
          <w:delText xml:space="preserve"> </w:delText>
        </w:r>
        <w:r w:rsidR="0037097A" w:rsidRPr="00FC70D4" w:rsidDel="00DF59C7">
          <w:rPr>
            <w:rFonts w:ascii="Times New Roman" w:hAnsi="Times New Roman" w:hint="eastAsia"/>
            <w:color w:val="000000"/>
            <w:sz w:val="24"/>
          </w:rPr>
          <w:delText xml:space="preserve">according to </w:delText>
        </w:r>
        <w:r w:rsidR="0037097A" w:rsidRPr="00FC70D4" w:rsidDel="00DF59C7">
          <w:rPr>
            <w:rFonts w:ascii="Times New Roman" w:eastAsia="AdvOT999035f4" w:hAnsi="Times New Roman"/>
            <w:color w:val="000000"/>
            <w:sz w:val="24"/>
          </w:rPr>
          <w:delText>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widely accepted Lerf</w:delText>
        </w:r>
        <w:r w:rsidR="0037097A" w:rsidRPr="00FC70D4" w:rsidDel="00DF59C7">
          <w:rPr>
            <w:rFonts w:ascii="Times New Roman" w:eastAsia="AdvOT999035f4 + 20" w:hAnsi="Times New Roman"/>
            <w:color w:val="000000"/>
            <w:sz w:val="24"/>
          </w:rPr>
          <w:delText>–</w:delText>
        </w:r>
        <w:r w:rsidR="0037097A" w:rsidRPr="00FC70D4" w:rsidDel="00DF59C7">
          <w:rPr>
            <w:rFonts w:ascii="Times New Roman" w:eastAsia="AdvOT999035f4" w:hAnsi="Times New Roman"/>
            <w:color w:val="000000"/>
            <w:sz w:val="24"/>
          </w:rPr>
          <w:delText>Klinowski model</w:delText>
        </w:r>
        <w:r w:rsidR="009C296C" w:rsidRPr="009C296C" w:rsidDel="00DF59C7">
          <w:rPr>
            <w:rFonts w:ascii="Times New Roman" w:hAnsi="Times New Roman" w:hint="eastAsia"/>
            <w:color w:val="000000"/>
            <w:sz w:val="24"/>
          </w:rPr>
          <w:delText>.</w:delText>
        </w:r>
        <w:r w:rsidR="009C296C" w:rsidRPr="009C296C" w:rsidDel="00DF59C7">
          <w:rPr>
            <w:rFonts w:ascii="Times New Roman" w:hAnsi="Times New Roman" w:hint="eastAsia"/>
            <w:color w:val="000000"/>
            <w:sz w:val="24"/>
            <w:vertAlign w:val="superscript"/>
          </w:rPr>
          <w:delText>[35]</w:delText>
        </w:r>
        <w:r w:rsidR="0037097A" w:rsidRPr="00FC70D4" w:rsidDel="00DF59C7">
          <w:rPr>
            <w:rFonts w:ascii="Times New Roman" w:eastAsia="AdvOTaa6301a5 . B" w:hAnsi="Times New Roman"/>
            <w:color w:val="FF0000"/>
            <w:sz w:val="24"/>
          </w:rPr>
          <w:delText xml:space="preserve"> </w:delText>
        </w:r>
        <w:r w:rsidR="0037097A" w:rsidRPr="00FC70D4" w:rsidDel="00DF59C7">
          <w:rPr>
            <w:rFonts w:ascii="Times New Roman" w:hAnsi="Times New Roman" w:hint="eastAsia"/>
            <w:color w:val="000000"/>
            <w:sz w:val="24"/>
          </w:rPr>
          <w:delText xml:space="preserve">The </w:delText>
        </w:r>
        <w:r w:rsidR="0037097A" w:rsidRPr="00FC70D4" w:rsidDel="00DF59C7">
          <w:rPr>
            <w:rFonts w:ascii="Times New Roman" w:eastAsia="AdvOT863180fb" w:hAnsi="Times New Roman"/>
            <w:color w:val="000000"/>
            <w:sz w:val="24"/>
          </w:rPr>
          <w:delText>ring-opening reaction</w:delText>
        </w:r>
        <w:r w:rsidR="0037097A" w:rsidRPr="00FC70D4" w:rsidDel="00DF59C7">
          <w:rPr>
            <w:rFonts w:ascii="Times New Roman" w:hAnsi="Times New Roman" w:hint="eastAsia"/>
            <w:color w:val="000000"/>
            <w:sz w:val="24"/>
          </w:rPr>
          <w:delText xml:space="preserve"> was conducted between the </w:delText>
        </w:r>
        <w:r w:rsidR="0037097A" w:rsidRPr="00FC70D4" w:rsidDel="00DF59C7">
          <w:rPr>
            <w:rFonts w:ascii="Times New Roman" w:eastAsia="AdvOT999035f4" w:hAnsi="Times New Roman"/>
            <w:color w:val="000000"/>
            <w:sz w:val="24"/>
          </w:rPr>
          <w:delText>epoxy groups</w:delText>
        </w:r>
        <w:r w:rsidR="0037097A" w:rsidRPr="00FC70D4" w:rsidDel="00DF59C7">
          <w:rPr>
            <w:rFonts w:ascii="Times New Roman" w:hAnsi="Times New Roman" w:hint="eastAsia"/>
            <w:color w:val="000000"/>
            <w:sz w:val="24"/>
          </w:rPr>
          <w:delText xml:space="preserve"> of GO and </w:delText>
        </w:r>
        <w:r w:rsidR="0037097A" w:rsidRPr="00FC70D4" w:rsidDel="00DF59C7">
          <w:rPr>
            <w:rFonts w:ascii="Times New Roman" w:eastAsia="AdvOT999035f4" w:hAnsi="Times New Roman"/>
            <w:color w:val="000000"/>
            <w:sz w:val="24"/>
          </w:rPr>
          <w:delText xml:space="preserve">amino-group in the moleculars </w:delText>
        </w:r>
        <w:r w:rsidR="0037097A" w:rsidRPr="00FC70D4" w:rsidDel="00DF59C7">
          <w:rPr>
            <w:rFonts w:ascii="Times New Roman" w:hAnsi="Times New Roman" w:hint="eastAsia"/>
            <w:color w:val="000000"/>
            <w:sz w:val="24"/>
          </w:rPr>
          <w:delText xml:space="preserve">and we successfully </w:delText>
        </w:r>
        <w:r w:rsidR="0037097A" w:rsidRPr="00FC70D4" w:rsidDel="00DF59C7">
          <w:rPr>
            <w:rFonts w:ascii="Times New Roman" w:eastAsia="AdvOT999035f4" w:hAnsi="Times New Roman"/>
            <w:color w:val="000000"/>
            <w:sz w:val="24"/>
          </w:rPr>
          <w:delText>achieve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functionalized GO</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999035f4" w:hAnsi="Times New Roman"/>
            <w:color w:val="000000"/>
            <w:sz w:val="24"/>
          </w:rPr>
          <w:delText xml:space="preserve"> </w:delText>
        </w:r>
      </w:del>
    </w:p>
    <w:p w:rsidR="006139AB" w:rsidRPr="00FC70D4" w:rsidRDefault="006139AB">
      <w:pPr>
        <w:widowControl/>
        <w:spacing w:line="480" w:lineRule="auto"/>
        <w:ind w:firstLineChars="200" w:firstLine="482"/>
        <w:rPr>
          <w:ins w:id="713" w:author="季 晨瑞" w:date="2018-09-21T14:07:00Z"/>
          <w:rFonts w:ascii="Times New Roman" w:hAnsi="Times New Roman"/>
          <w:b/>
          <w:bCs/>
          <w:sz w:val="24"/>
        </w:rPr>
      </w:pPr>
    </w:p>
    <w:p w:rsidR="0037097A" w:rsidRPr="00FC70D4" w:rsidDel="00DF59C7" w:rsidRDefault="006139AB" w:rsidP="00777C68">
      <w:pPr>
        <w:widowControl/>
        <w:spacing w:line="480" w:lineRule="auto"/>
        <w:ind w:firstLineChars="200" w:firstLine="480"/>
        <w:rPr>
          <w:del w:id="714" w:author="季 晨瑞" w:date="2018-09-21T13:38:00Z"/>
          <w:sz w:val="24"/>
        </w:rPr>
        <w:pPrChange w:id="715" w:author="季 晨瑞" w:date="2018-10-09T14:23:00Z">
          <w:pPr>
            <w:widowControl/>
            <w:spacing w:line="480" w:lineRule="auto"/>
            <w:ind w:firstLineChars="200" w:firstLine="480"/>
          </w:pPr>
        </w:pPrChange>
      </w:pPr>
      <w:ins w:id="716" w:author="季 晨瑞" w:date="2018-09-21T14:07:00Z">
        <w:r>
          <w:rPr>
            <w:rFonts w:ascii="Times New Roman" w:hAnsi="Times New Roman"/>
            <w:color w:val="000000"/>
            <w:sz w:val="24"/>
          </w:rPr>
          <w:t>Substitution of BPPO</w:t>
        </w:r>
      </w:ins>
      <w:ins w:id="717" w:author="季 晨瑞" w:date="2018-09-21T14:19:00Z">
        <w:r w:rsidR="00A352E8">
          <w:rPr>
            <w:rFonts w:ascii="Times New Roman" w:hAnsi="Times New Roman"/>
            <w:color w:val="000000"/>
            <w:sz w:val="24"/>
          </w:rPr>
          <w:t xml:space="preserve"> (</w:t>
        </w:r>
      </w:ins>
      <w:ins w:id="718" w:author="季 晨瑞" w:date="2018-09-21T14:18:00Z">
        <w:r w:rsidR="00A352E8">
          <w:rPr>
            <w:rFonts w:ascii="Times New Roman" w:hAnsi="Times New Roman"/>
            <w:color w:val="000000"/>
            <w:sz w:val="24"/>
          </w:rPr>
          <w:t>%</w:t>
        </w:r>
      </w:ins>
      <w:ins w:id="719" w:author="季 晨瑞" w:date="2018-09-21T14:19:00Z">
        <w:r w:rsidR="00A352E8">
          <w:rPr>
            <w:rFonts w:ascii="Times New Roman" w:hAnsi="Times New Roman"/>
            <w:color w:val="000000"/>
            <w:sz w:val="24"/>
          </w:rPr>
          <w:t>)</w:t>
        </w:r>
      </w:ins>
      <w:ins w:id="720" w:author="季 晨瑞" w:date="2018-09-21T14:07:00Z">
        <w:r>
          <w:rPr>
            <w:rFonts w:ascii="Times New Roman" w:hAnsi="Times New Roman"/>
            <w:color w:val="000000"/>
            <w:sz w:val="24"/>
          </w:rPr>
          <w:t xml:space="preserve"> = </w:t>
        </w:r>
      </w:ins>
      <m:oMath>
        <m:d>
          <m:dPr>
            <m:begChr m:val="["/>
            <m:endChr m:val="]"/>
            <m:ctrlPr>
              <w:ins w:id="721" w:author="季 晨瑞" w:date="2018-09-21T14:09:00Z">
                <w:rPr>
                  <w:rFonts w:ascii="Cambria Math" w:hAnsi="Cambria Math"/>
                  <w:color w:val="000000"/>
                  <w:sz w:val="24"/>
                </w:rPr>
              </w:ins>
            </m:ctrlPr>
          </m:dPr>
          <m:e>
            <m:r>
              <w:ins w:id="722" w:author="季 晨瑞" w:date="2018-09-21T14:10:00Z">
                <w:rPr>
                  <w:rFonts w:ascii="Cambria Math" w:hAnsi="Cambria Math"/>
                  <w:color w:val="000000"/>
                  <w:sz w:val="24"/>
                </w:rPr>
                <m:t xml:space="preserve">3× </m:t>
              </w:ins>
            </m:r>
            <m:sSub>
              <m:sSubPr>
                <m:ctrlPr>
                  <w:ins w:id="723" w:author="季 晨瑞" w:date="2018-09-21T14:10:00Z">
                    <w:rPr>
                      <w:rFonts w:ascii="Cambria Math" w:hAnsi="Cambria Math"/>
                      <w:i/>
                      <w:color w:val="000000"/>
                      <w:sz w:val="24"/>
                    </w:rPr>
                  </w:ins>
                </m:ctrlPr>
              </m:sSubPr>
              <m:e>
                <m:r>
                  <w:ins w:id="724" w:author="季 晨瑞" w:date="2018-09-21T14:10:00Z">
                    <w:rPr>
                      <w:rFonts w:ascii="Cambria Math" w:hAnsi="Cambria Math"/>
                      <w:color w:val="000000"/>
                      <w:sz w:val="24"/>
                    </w:rPr>
                    <m:t>S</m:t>
                  </w:ins>
                </m:r>
              </m:e>
              <m:sub>
                <m:r>
                  <w:ins w:id="725" w:author="季 晨瑞" w:date="2018-09-21T14:10:00Z">
                    <w:rPr>
                      <w:rFonts w:ascii="Cambria Math" w:hAnsi="Cambria Math"/>
                      <w:color w:val="000000"/>
                      <w:sz w:val="24"/>
                    </w:rPr>
                    <m:t>CH2</m:t>
                  </w:ins>
                </m:r>
              </m:sub>
            </m:sSub>
            <m:r>
              <w:ins w:id="726" w:author="季 晨瑞" w:date="2018-09-21T14:11:00Z">
                <w:rPr>
                  <w:rFonts w:ascii="Cambria Math" w:hAnsi="Cambria Math"/>
                  <w:color w:val="000000"/>
                  <w:sz w:val="24"/>
                </w:rPr>
                <m:t>/</m:t>
              </w:ins>
            </m:r>
            <m:d>
              <m:dPr>
                <m:ctrlPr>
                  <w:ins w:id="727" w:author="季 晨瑞" w:date="2018-09-21T14:13:00Z">
                    <w:rPr>
                      <w:rFonts w:ascii="Cambria Math" w:hAnsi="Cambria Math"/>
                      <w:i/>
                      <w:color w:val="000000"/>
                      <w:sz w:val="24"/>
                    </w:rPr>
                  </w:ins>
                </m:ctrlPr>
              </m:dPr>
              <m:e>
                <m:r>
                  <w:ins w:id="728" w:author="季 晨瑞" w:date="2018-09-21T14:13:00Z">
                    <w:rPr>
                      <w:rFonts w:ascii="Cambria Math" w:hAnsi="Cambria Math" w:hint="eastAsia"/>
                      <w:color w:val="000000"/>
                      <w:sz w:val="24"/>
                    </w:rPr>
                    <m:t>3</m:t>
                  </w:ins>
                </m:r>
                <m:r>
                  <w:ins w:id="729" w:author="季 晨瑞" w:date="2018-09-21T14:13:00Z">
                    <w:rPr>
                      <w:rFonts w:ascii="Cambria Math" w:hAnsi="Cambria Math"/>
                      <w:color w:val="000000"/>
                      <w:sz w:val="24"/>
                    </w:rPr>
                    <m:t xml:space="preserve">× </m:t>
                  </w:ins>
                </m:r>
                <m:sSub>
                  <m:sSubPr>
                    <m:ctrlPr>
                      <w:ins w:id="730" w:author="季 晨瑞" w:date="2018-09-21T14:13:00Z">
                        <w:rPr>
                          <w:rFonts w:ascii="Cambria Math" w:hAnsi="Cambria Math"/>
                          <w:i/>
                          <w:color w:val="000000"/>
                          <w:sz w:val="24"/>
                        </w:rPr>
                      </w:ins>
                    </m:ctrlPr>
                  </m:sSubPr>
                  <m:e>
                    <m:r>
                      <w:ins w:id="731" w:author="季 晨瑞" w:date="2018-09-21T14:14:00Z">
                        <w:rPr>
                          <w:rFonts w:ascii="Cambria Math" w:hAnsi="Cambria Math" w:hint="eastAsia"/>
                          <w:color w:val="000000"/>
                          <w:sz w:val="24"/>
                        </w:rPr>
                        <m:t>S</m:t>
                      </w:ins>
                    </m:r>
                  </m:e>
                  <m:sub>
                    <m:r>
                      <w:ins w:id="732" w:author="季 晨瑞" w:date="2018-09-21T14:14:00Z">
                        <w:rPr>
                          <w:rFonts w:ascii="Cambria Math" w:hAnsi="Cambria Math"/>
                          <w:color w:val="000000"/>
                          <w:sz w:val="24"/>
                        </w:rPr>
                        <m:t>CH2</m:t>
                      </w:ins>
                    </m:r>
                  </m:sub>
                </m:sSub>
                <m:r>
                  <w:ins w:id="733" w:author="季 晨瑞" w:date="2018-09-21T14:14:00Z">
                    <w:rPr>
                      <w:rFonts w:ascii="Cambria Math" w:hAnsi="Cambria Math"/>
                      <w:color w:val="000000"/>
                      <w:sz w:val="24"/>
                    </w:rPr>
                    <m:t xml:space="preserve">+2× </m:t>
                  </w:ins>
                </m:r>
                <m:sSub>
                  <m:sSubPr>
                    <m:ctrlPr>
                      <w:ins w:id="734" w:author="季 晨瑞" w:date="2018-09-21T14:14:00Z">
                        <w:rPr>
                          <w:rFonts w:ascii="Cambria Math" w:hAnsi="Cambria Math"/>
                          <w:i/>
                          <w:color w:val="000000"/>
                          <w:sz w:val="24"/>
                        </w:rPr>
                      </w:ins>
                    </m:ctrlPr>
                  </m:sSubPr>
                  <m:e>
                    <m:r>
                      <w:ins w:id="735" w:author="季 晨瑞" w:date="2018-09-21T14:14:00Z">
                        <w:rPr>
                          <w:rFonts w:ascii="Cambria Math" w:hAnsi="Cambria Math"/>
                          <w:color w:val="000000"/>
                          <w:sz w:val="24"/>
                        </w:rPr>
                        <m:t>S</m:t>
                      </w:ins>
                    </m:r>
                  </m:e>
                  <m:sub>
                    <m:r>
                      <w:ins w:id="736" w:author="季 晨瑞" w:date="2018-09-21T14:14:00Z">
                        <w:rPr>
                          <w:rFonts w:ascii="Cambria Math" w:hAnsi="Cambria Math"/>
                          <w:color w:val="000000"/>
                          <w:sz w:val="24"/>
                        </w:rPr>
                        <m:t>CH3</m:t>
                      </w:ins>
                    </m:r>
                  </m:sub>
                </m:sSub>
              </m:e>
            </m:d>
          </m:e>
        </m:d>
        <m:r>
          <w:ins w:id="737" w:author="季 晨瑞" w:date="2018-09-21T14:14:00Z">
            <w:rPr>
              <w:rFonts w:ascii="Cambria Math" w:hAnsi="Cambria Math"/>
              <w:color w:val="000000"/>
              <w:sz w:val="24"/>
            </w:rPr>
            <m:t>×100</m:t>
          </w:ins>
        </m:r>
      </m:oMath>
      <w:ins w:id="738" w:author="季 晨瑞" w:date="2018-09-21T14:15:00Z">
        <w:r w:rsidR="00F87934">
          <w:rPr>
            <w:rFonts w:ascii="Times New Roman" w:hAnsi="Times New Roman" w:hint="eastAsia"/>
            <w:color w:val="000000"/>
            <w:sz w:val="24"/>
          </w:rPr>
          <w:t xml:space="preserve"> </w:t>
        </w:r>
        <w:r w:rsidR="00F87934">
          <w:rPr>
            <w:rFonts w:ascii="Times New Roman" w:hAnsi="Times New Roman"/>
            <w:color w:val="000000"/>
            <w:sz w:val="24"/>
          </w:rPr>
          <w:t xml:space="preserve">   </w:t>
        </w:r>
        <w:r w:rsidR="00F87934">
          <w:rPr>
            <w:rFonts w:ascii="Times New Roman" w:hAnsi="Times New Roman" w:hint="eastAsia"/>
            <w:color w:val="000000"/>
            <w:sz w:val="24"/>
          </w:rPr>
          <w:t>(</w:t>
        </w:r>
        <w:r w:rsidR="00F87934">
          <w:rPr>
            <w:rFonts w:ascii="Times New Roman" w:hAnsi="Times New Roman"/>
            <w:color w:val="000000"/>
            <w:sz w:val="24"/>
          </w:rPr>
          <w:t>4)</w:t>
        </w:r>
      </w:ins>
      <w:del w:id="739" w:author="季 晨瑞" w:date="2018-09-21T13:38:00Z">
        <w:r w:rsidR="0037097A" w:rsidRPr="00FC70D4" w:rsidDel="00DF59C7">
          <w:rPr>
            <w:rFonts w:ascii="Times New Roman" w:hAnsi="Times New Roman" w:hint="eastAsia"/>
            <w:color w:val="000000"/>
            <w:sz w:val="24"/>
          </w:rPr>
          <w:delText xml:space="preserve">TO </w:delText>
        </w:r>
      </w:del>
      <w:ins w:id="740" w:author="lenovo" w:date="2017-09-22T10:29:00Z">
        <w:del w:id="741" w:author="季 晨瑞" w:date="2018-09-21T13:38:00Z">
          <w:r w:rsidR="004E71BB" w:rsidRPr="00FC70D4" w:rsidDel="00DF59C7">
            <w:rPr>
              <w:rFonts w:ascii="Times New Roman" w:hAnsi="Times New Roman" w:hint="eastAsia"/>
              <w:color w:val="000000"/>
              <w:sz w:val="24"/>
            </w:rPr>
            <w:delText>T</w:delText>
          </w:r>
          <w:r w:rsidR="004E71BB" w:rsidDel="00DF59C7">
            <w:rPr>
              <w:rFonts w:ascii="Times New Roman" w:hAnsi="Times New Roman" w:hint="eastAsia"/>
              <w:color w:val="000000"/>
              <w:sz w:val="24"/>
            </w:rPr>
            <w:delText>o</w:delText>
          </w:r>
          <w:r w:rsidR="004E71BB" w:rsidRPr="00FC70D4" w:rsidDel="00DF59C7">
            <w:rPr>
              <w:rFonts w:ascii="Times New Roman" w:hAnsi="Times New Roman" w:hint="eastAsia"/>
              <w:color w:val="000000"/>
              <w:sz w:val="24"/>
            </w:rPr>
            <w:delText xml:space="preserve"> </w:delText>
          </w:r>
        </w:del>
      </w:ins>
      <w:del w:id="742" w:author="季 晨瑞" w:date="2018-09-21T13:38:00Z">
        <w:r w:rsidR="0037097A" w:rsidRPr="00FC70D4" w:rsidDel="00DF59C7">
          <w:rPr>
            <w:rFonts w:ascii="Times New Roman" w:hAnsi="Times New Roman" w:hint="eastAsia"/>
            <w:color w:val="000000"/>
            <w:sz w:val="24"/>
          </w:rPr>
          <w:delText>investigate the</w:delText>
        </w:r>
        <w:r w:rsidR="0037097A" w:rsidRPr="00FC70D4" w:rsidDel="00DF59C7">
          <w:rPr>
            <w:rFonts w:ascii="Times New Roman" w:hAnsi="Times New Roman"/>
            <w:color w:val="000000"/>
            <w:sz w:val="24"/>
          </w:rPr>
          <w:delText xml:space="preserve"> structural information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 xml:space="preserve">of GO and </w:delText>
        </w:r>
        <w:r w:rsidR="0037097A" w:rsidRPr="00FC70D4" w:rsidDel="00DF59C7">
          <w:rPr>
            <w:rFonts w:ascii="Times New Roman" w:hAnsi="Times New Roman" w:hint="eastAsia"/>
            <w:color w:val="000000"/>
            <w:sz w:val="24"/>
          </w:rPr>
          <w:delText>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w:delText>
        </w:r>
      </w:del>
      <w:ins w:id="743" w:author="lenovo" w:date="2017-09-22T10:29:00Z">
        <w:del w:id="744" w:author="季 晨瑞" w:date="2018-09-21T13:38:00Z">
          <w:r w:rsidR="004E71BB" w:rsidDel="00DF59C7">
            <w:rPr>
              <w:rFonts w:ascii="Times New Roman" w:hAnsi="Times New Roman" w:hint="eastAsia"/>
              <w:color w:val="000000"/>
              <w:sz w:val="24"/>
            </w:rPr>
            <w:delText xml:space="preserve"> </w:delText>
          </w:r>
        </w:del>
      </w:ins>
      <w:del w:id="745" w:author="季 晨瑞" w:date="2018-09-21T13:38:00Z">
        <w:r w:rsidR="0037097A" w:rsidRPr="00FC70D4" w:rsidDel="00DF59C7">
          <w:rPr>
            <w:rFonts w:ascii="Times New Roman" w:hAnsi="Times New Roman" w:hint="eastAsia"/>
            <w:color w:val="000000"/>
            <w:sz w:val="24"/>
          </w:rPr>
          <w:delText>the</w:delText>
        </w:r>
        <w:r w:rsidR="0037097A" w:rsidRPr="00FC70D4" w:rsidDel="00DF59C7">
          <w:rPr>
            <w:rFonts w:ascii="Times New Roman" w:hAnsi="Times New Roman"/>
            <w:color w:val="000000"/>
            <w:sz w:val="24"/>
          </w:rPr>
          <w:delText xml:space="preserve"> FT-IR spectra</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color w:val="000000"/>
            <w:sz w:val="24"/>
          </w:rPr>
          <w:delText>of GO</w:delText>
        </w:r>
        <w:r w:rsidR="0037097A" w:rsidRPr="00FC70D4" w:rsidDel="00DF59C7">
          <w:rPr>
            <w:rFonts w:ascii="Times New Roman" w:hAnsi="Times New Roman" w:hint="eastAsia"/>
            <w:color w:val="000000"/>
            <w:sz w:val="24"/>
          </w:rPr>
          <w:delText xml:space="preserve"> and M</w:delText>
        </w:r>
        <w:r w:rsidR="0037097A" w:rsidRPr="00FC70D4" w:rsidDel="00DF59C7">
          <w:rPr>
            <w:rFonts w:ascii="Times New Roman"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E082B" w:rsidDel="00DF59C7">
          <w:rPr>
            <w:rFonts w:ascii="Times New Roman" w:hAnsi="Times New Roman" w:hint="eastAsia"/>
            <w:color w:val="000000"/>
            <w:sz w:val="24"/>
          </w:rPr>
          <w:delText xml:space="preserve">was </w:delText>
        </w:r>
        <w:r w:rsidR="0037097A" w:rsidRPr="009E082B" w:rsidDel="00DF59C7">
          <w:rPr>
            <w:rFonts w:ascii="Times New Roman" w:hAnsi="Times New Roman"/>
            <w:color w:val="000000"/>
            <w:sz w:val="24"/>
          </w:rPr>
          <w:delText>shown in Fig.</w:delText>
        </w:r>
        <w:r w:rsidR="0037097A" w:rsidRPr="009E082B" w:rsidDel="00DF59C7">
          <w:rPr>
            <w:rFonts w:ascii="Times New Roman" w:hAnsi="Times New Roman" w:hint="eastAsia"/>
            <w:color w:val="000000"/>
            <w:sz w:val="24"/>
          </w:rPr>
          <w:delText>3(a)</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color w:val="000000"/>
            <w:sz w:val="24"/>
          </w:rPr>
          <w:delText xml:space="preserve"> In the</w:delText>
        </w:r>
        <w:r w:rsidR="0037097A" w:rsidRPr="00FC70D4" w:rsidDel="00DF59C7">
          <w:rPr>
            <w:rFonts w:ascii="Times New Roman" w:eastAsia="AdvOT46dcae81" w:hAnsi="Times New Roman"/>
            <w:color w:val="000000"/>
            <w:sz w:val="24"/>
          </w:rPr>
          <w:delText xml:space="preserve"> GO spectrum, the assigned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peaks 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free hydroxyl(OH) carbonyl(C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sp</w:delText>
        </w:r>
        <w:r w:rsidR="0037097A" w:rsidRPr="004E71BB" w:rsidDel="00DF59C7">
          <w:rPr>
            <w:rFonts w:ascii="Times New Roman" w:eastAsia="AdvOT46dcae81" w:hAnsi="Times New Roman"/>
            <w:color w:val="000000"/>
            <w:sz w:val="24"/>
            <w:vertAlign w:val="superscript"/>
            <w:rPrChange w:id="746" w:author="lenovo" w:date="2017-09-22T10:29:00Z">
              <w:rPr>
                <w:rFonts w:ascii="Times New Roman" w:eastAsia="AdvOT46dcae81" w:hAnsi="Times New Roman"/>
                <w:color w:val="000000"/>
                <w:sz w:val="24"/>
              </w:rPr>
            </w:rPrChange>
          </w:rPr>
          <w:delText>2</w:delText>
        </w:r>
        <w:r w:rsidR="0037097A" w:rsidRPr="00FC70D4" w:rsidDel="00DF59C7">
          <w:rPr>
            <w:rFonts w:ascii="Times New Roman" w:eastAsia="AdvOT46dcae81" w:hAnsi="Times New Roman"/>
            <w:color w:val="000000"/>
            <w:sz w:val="24"/>
          </w:rPr>
          <w:delText xml:space="preserve"> carbon (C=C)</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carbonhydroxyl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OH),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epoxy (C</w:delText>
        </w:r>
        <w:r w:rsidR="0037097A" w:rsidRPr="00FC70D4"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34</w:delText>
        </w:r>
        <w:r w:rsidR="0037097A" w:rsidRPr="00FC70D4" w:rsidDel="00DF59C7">
          <w:rPr>
            <w:rFonts w:ascii="Times New Roman" w:hAnsi="Times New Roman" w:hint="eastAsia"/>
            <w:color w:val="000000"/>
            <w:sz w:val="24"/>
          </w:rPr>
          <w:delText xml:space="preserve">11.24, </w:delText>
        </w:r>
        <w:r w:rsidR="0037097A" w:rsidRPr="00FC70D4" w:rsidDel="00DF59C7">
          <w:rPr>
            <w:rFonts w:ascii="Times New Roman" w:eastAsia="AdvOT46dcae81" w:hAnsi="Times New Roman"/>
            <w:color w:val="000000"/>
            <w:sz w:val="24"/>
          </w:rPr>
          <w:delText>17</w:delText>
        </w:r>
        <w:r w:rsidR="0037097A" w:rsidRPr="00FC70D4" w:rsidDel="00DF59C7">
          <w:rPr>
            <w:rFonts w:ascii="Times New Roman" w:hAnsi="Times New Roman" w:hint="eastAsia"/>
            <w:color w:val="000000"/>
            <w:sz w:val="24"/>
          </w:rPr>
          <w:delText>34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68, </w:delText>
        </w:r>
        <w:r w:rsidR="0037097A" w:rsidRPr="00FC70D4" w:rsidDel="00DF59C7">
          <w:rPr>
            <w:rFonts w:ascii="Times New Roman" w:eastAsia="AdvOT46dcae81" w:hAnsi="Times New Roman"/>
            <w:color w:val="000000"/>
            <w:sz w:val="24"/>
          </w:rPr>
          <w:delText>16</w:delText>
        </w:r>
        <w:r w:rsidR="0037097A" w:rsidRPr="00FC70D4" w:rsidDel="00DF59C7">
          <w:rPr>
            <w:rFonts w:ascii="Times New Roman" w:hAnsi="Times New Roman" w:hint="eastAsia"/>
            <w:color w:val="000000"/>
            <w:sz w:val="24"/>
          </w:rPr>
          <w:delText>16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92, </w:delText>
        </w:r>
        <w:r w:rsidR="0037097A" w:rsidRPr="00FC70D4" w:rsidDel="00DF59C7">
          <w:rPr>
            <w:rFonts w:ascii="Times New Roman" w:eastAsia="AdvOT46dcae81" w:hAnsi="Times New Roman"/>
            <w:color w:val="000000"/>
            <w:sz w:val="24"/>
          </w:rPr>
          <w:delText>14</w:delText>
        </w:r>
        <w:r w:rsidR="0037097A" w:rsidRPr="00FC70D4" w:rsidDel="00DF59C7">
          <w:rPr>
            <w:rFonts w:ascii="Times New Roman" w:hAnsi="Times New Roman" w:hint="eastAsia"/>
            <w:color w:val="000000"/>
            <w:sz w:val="24"/>
          </w:rPr>
          <w:delText>04</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56</w:delText>
        </w:r>
        <w:r w:rsidR="0037097A" w:rsidRPr="00FC70D4" w:rsidDel="00DF59C7">
          <w:rPr>
            <w:rFonts w:ascii="Times New Roman" w:eastAsia="AdvOT46dcae81" w:hAnsi="Times New Roman"/>
            <w:color w:val="000000"/>
            <w:sz w:val="24"/>
          </w:rPr>
          <w:delText>, and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105</w:delText>
        </w:r>
        <w:r w:rsidR="0037097A" w:rsidRPr="00FC70D4" w:rsidDel="00DF59C7">
          <w:rPr>
            <w:rFonts w:ascii="Times New Roman" w:hAnsi="Times New Roman" w:hint="eastAsia"/>
            <w:color w:val="000000"/>
            <w:sz w:val="24"/>
          </w:rPr>
          <w:delText>8</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0</w:delText>
        </w:r>
        <w:r w:rsidR="0037097A" w:rsidRPr="00FC70D4" w:rsidDel="00DF59C7">
          <w:rPr>
            <w:rFonts w:ascii="Times New Roman" w:eastAsia="AdvOT46dcae81" w:hAnsi="Times New Roman"/>
            <w:color w:val="000000"/>
            <w:sz w:val="24"/>
          </w:rPr>
          <w:delText>6</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-1</w:delText>
        </w:r>
        <w:r w:rsidR="0037097A" w:rsidRPr="00FC70D4" w:rsidDel="00DF59C7">
          <w:rPr>
            <w:rFonts w:ascii="Times New Roman" w:eastAsia="AdvOT46dcae81" w:hAnsi="Times New Roman"/>
            <w:color w:val="000000"/>
            <w:sz w:val="24"/>
          </w:rPr>
          <w:delText xml:space="preserve"> were the same as the literature,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respectively</w:delText>
        </w:r>
        <w:r w:rsidR="009C296C" w:rsidDel="00DF59C7">
          <w:rPr>
            <w:rFonts w:ascii="Times New Roman" w:eastAsia="AdvOT46dcae81" w:hAnsi="Times New Roman" w:hint="eastAsia"/>
            <w:color w:val="000000"/>
            <w:sz w:val="24"/>
          </w:rPr>
          <w:delText>.</w:delText>
        </w:r>
        <w:r w:rsidR="0037097A" w:rsidRPr="009C296C" w:rsidDel="00DF59C7">
          <w:rPr>
            <w:rFonts w:ascii="Times New Roman" w:hAnsi="Times New Roman" w:hint="eastAsia"/>
            <w:color w:val="000000"/>
            <w:sz w:val="24"/>
            <w:vertAlign w:val="superscript"/>
          </w:rPr>
          <w:delText>[36</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37</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38</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39</w:delText>
        </w:r>
        <w:r w:rsidR="009C296C" w:rsidRPr="009C296C" w:rsidDel="00DF59C7">
          <w:rPr>
            <w:rFonts w:ascii="Times New Roman" w:hAnsi="Times New Roman" w:hint="eastAsia"/>
            <w:color w:val="000000"/>
            <w:sz w:val="24"/>
            <w:vertAlign w:val="superscript"/>
          </w:rPr>
          <w:delText>,</w:delText>
        </w:r>
        <w:r w:rsidR="0037097A" w:rsidRPr="009C296C" w:rsidDel="00DF59C7">
          <w:rPr>
            <w:rFonts w:ascii="Times New Roman" w:hAnsi="Times New Roman" w:hint="eastAsia"/>
            <w:color w:val="000000"/>
            <w:sz w:val="24"/>
            <w:vertAlign w:val="superscript"/>
          </w:rPr>
          <w:delText>40]</w:delText>
        </w:r>
        <w:r w:rsidR="009C296C" w:rsidDel="00DF59C7">
          <w:rPr>
            <w:rFonts w:ascii="Times New Roman" w:hAnsi="Times New Roman" w:hint="eastAsia"/>
            <w:color w:val="000000"/>
            <w:sz w:val="24"/>
            <w:vertAlign w:val="superscript"/>
          </w:rPr>
          <w:delText xml:space="preserve"> </w:delText>
        </w:r>
        <w:r w:rsidR="0037097A" w:rsidRPr="00FC70D4" w:rsidDel="00DF59C7">
          <w:rPr>
            <w:rFonts w:ascii="Times New Roman" w:eastAsia="AdvOT46dcae81" w:hAnsi="Times New Roman"/>
            <w:color w:val="000000"/>
            <w:sz w:val="24"/>
          </w:rPr>
          <w:delText>The existence of these characteristic peak</w:delText>
        </w:r>
        <w:r w:rsidR="0037097A" w:rsidRPr="00FC70D4" w:rsidDel="00DF59C7">
          <w:rPr>
            <w:rFonts w:ascii="Times New Roman" w:hAnsi="Times New Roman" w:hint="eastAsia"/>
            <w:color w:val="000000"/>
            <w:sz w:val="24"/>
          </w:rPr>
          <w:delText>s</w:delText>
        </w:r>
        <w:r w:rsidR="0037097A" w:rsidRPr="00FC70D4" w:rsidDel="00DF59C7">
          <w:rPr>
            <w:rFonts w:ascii="Times New Roman" w:eastAsia="AdvOT46dcae81" w:hAnsi="Times New Roman"/>
            <w:color w:val="000000"/>
            <w:sz w:val="24"/>
          </w:rPr>
          <w:delText xml:space="preserve"> indicate</w:delText>
        </w:r>
        <w:r w:rsidR="0037097A" w:rsidRPr="00FC70D4" w:rsidDel="00DF59C7">
          <w:rPr>
            <w:rFonts w:ascii="Times New Roman" w:hAnsi="Times New Roman" w:hint="eastAsia"/>
            <w:color w:val="000000"/>
            <w:sz w:val="24"/>
          </w:rPr>
          <w:delText xml:space="preserve">d </w:delText>
        </w:r>
        <w:r w:rsidR="0037097A" w:rsidRPr="00FC70D4" w:rsidDel="00DF59C7">
          <w:rPr>
            <w:rFonts w:ascii="Times New Roman" w:eastAsia="AdvOT46dcae81" w:hAnsi="Times New Roman"/>
            <w:color w:val="000000"/>
            <w:sz w:val="24"/>
          </w:rPr>
          <w:delText>that the graphite h</w:delText>
        </w:r>
        <w:r w:rsidR="0037097A" w:rsidRPr="00FC70D4" w:rsidDel="00DF59C7">
          <w:rPr>
            <w:rFonts w:ascii="Times New Roman" w:hAnsi="Times New Roman" w:hint="eastAsia"/>
            <w:color w:val="000000"/>
            <w:sz w:val="24"/>
          </w:rPr>
          <w:delText>ad</w:delText>
        </w:r>
        <w:r w:rsidR="0037097A" w:rsidRPr="00FC70D4" w:rsidDel="00DF59C7">
          <w:rPr>
            <w:rFonts w:ascii="Times New Roman" w:eastAsia="AdvOT46dcae81" w:hAnsi="Times New Roman"/>
            <w:color w:val="000000"/>
            <w:sz w:val="24"/>
          </w:rPr>
          <w:delText xml:space="preserve"> been successfully oxidized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For comparison, the FTIR</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spectrum of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hAnsi="Times New Roman"/>
            <w:bCs/>
            <w:color w:val="000000"/>
            <w:kern w:val="44"/>
            <w:sz w:val="24"/>
            <w:shd w:val="clear" w:color="auto" w:fill="FFFFFF"/>
            <w:lang w:bidi="ar"/>
          </w:rPr>
          <w:delText>3-(Dimethylamino</w:delText>
        </w:r>
      </w:del>
      <w:ins w:id="747" w:author="lenovo" w:date="2017-09-22T10:29:00Z">
        <w:del w:id="748" w:author="季 晨瑞" w:date="2018-09-21T13:38:00Z">
          <w:r w:rsidR="004E71BB" w:rsidDel="00DF59C7">
            <w:rPr>
              <w:rFonts w:ascii="Times New Roman" w:hAnsi="Times New Roman" w:hint="eastAsia"/>
              <w:bCs/>
              <w:color w:val="000000"/>
              <w:kern w:val="44"/>
              <w:sz w:val="24"/>
              <w:shd w:val="clear" w:color="auto" w:fill="FFFFFF"/>
              <w:lang w:bidi="ar"/>
            </w:rPr>
            <w:delText>d</w:delText>
          </w:r>
          <w:r w:rsidR="004E71BB" w:rsidRPr="00FC70D4" w:rsidDel="00DF59C7">
            <w:rPr>
              <w:rFonts w:ascii="Times New Roman" w:hAnsi="Times New Roman"/>
              <w:bCs/>
              <w:color w:val="000000"/>
              <w:kern w:val="44"/>
              <w:sz w:val="24"/>
              <w:shd w:val="clear" w:color="auto" w:fill="FFFFFF"/>
              <w:lang w:bidi="ar"/>
            </w:rPr>
            <w:delText>imethylamino</w:delText>
          </w:r>
        </w:del>
      </w:ins>
      <w:del w:id="749" w:author="季 晨瑞" w:date="2018-09-21T13:38:00Z">
        <w:r w:rsidR="0037097A" w:rsidRPr="00FC70D4" w:rsidDel="00DF59C7">
          <w:rPr>
            <w:rFonts w:ascii="Times New Roman" w:hAnsi="Times New Roman"/>
            <w:bCs/>
            <w:color w:val="000000"/>
            <w:kern w:val="44"/>
            <w:sz w:val="24"/>
            <w:shd w:val="clear" w:color="auto" w:fill="FFFFFF"/>
            <w:lang w:bidi="ar"/>
          </w:rPr>
          <w:delText>)-1-propylamine</w:delText>
        </w:r>
        <w:r w:rsidR="0037097A" w:rsidRPr="00FC70D4" w:rsidDel="00DF59C7">
          <w:rPr>
            <w:rFonts w:ascii="Times New Roman" w:hAnsi="Times New Roman" w:hint="eastAsia"/>
            <w:bCs/>
            <w:color w:val="000000"/>
            <w:kern w:val="44"/>
            <w:sz w:val="24"/>
            <w:shd w:val="clear" w:color="auto" w:fill="FFFFFF"/>
            <w:lang w:bidi="ar"/>
          </w:rPr>
          <w:delText xml:space="preserve">m(Aim) </w:delText>
        </w:r>
        <w:r w:rsidR="0037097A" w:rsidRPr="00FC70D4" w:rsidDel="00DF59C7">
          <w:rPr>
            <w:rFonts w:ascii="Times New Roman" w:eastAsia="AdvOT999035f4" w:hAnsi="Times New Roman"/>
            <w:color w:val="000000"/>
            <w:sz w:val="24"/>
          </w:rPr>
          <w:delText>is also shown in Fig.</w:delText>
        </w:r>
        <w:r w:rsidR="0037097A" w:rsidRPr="00FC70D4" w:rsidDel="00DF59C7">
          <w:rPr>
            <w:rFonts w:ascii="Times New Roman" w:hAnsi="Times New Roman" w:hint="eastAsia"/>
            <w:color w:val="000000"/>
            <w:sz w:val="24"/>
          </w:rPr>
          <w:delText>3(a).</w:delText>
        </w:r>
        <w:r w:rsidR="0037097A" w:rsidRPr="00FC70D4" w:rsidDel="00DF59C7">
          <w:rPr>
            <w:rFonts w:ascii="宋体" w:hAnsi="宋体" w:cs="宋体"/>
            <w:sz w:val="24"/>
          </w:rPr>
          <w:delText xml:space="preserve"> </w:delText>
        </w:r>
        <w:r w:rsidR="0037097A" w:rsidRPr="00FC70D4" w:rsidDel="00DF59C7">
          <w:rPr>
            <w:rFonts w:ascii="Times New Roman" w:eastAsia="AdvOT999035f4" w:hAnsi="Times New Roman"/>
            <w:color w:val="000000"/>
            <w:sz w:val="24"/>
          </w:rPr>
          <w:delText xml:space="preserve">For the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999035f4"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some new absorption peaks appear</w:delText>
        </w:r>
        <w:r w:rsidR="0037097A" w:rsidRPr="00FC70D4" w:rsidDel="00DF59C7">
          <w:rPr>
            <w:rFonts w:ascii="Times New Roman" w:hAnsi="Times New Roman" w:hint="eastAsia"/>
            <w:color w:val="000000"/>
            <w:sz w:val="24"/>
          </w:rPr>
          <w:delText>ed.</w:delText>
        </w:r>
        <w:r w:rsidR="0037097A" w:rsidRPr="00FC70D4" w:rsidDel="00DF59C7">
          <w:rPr>
            <w:rFonts w:ascii="Times New Roman" w:eastAsia="AdvOT46dcae81" w:hAnsi="Times New Roman"/>
            <w:color w:val="000000"/>
            <w:sz w:val="24"/>
          </w:rPr>
          <w:delText xml:space="preserve"> the two small peaks appearing at</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28</w:delText>
        </w:r>
        <w:r w:rsidR="0037097A" w:rsidRPr="00FC70D4" w:rsidDel="00DF59C7">
          <w:rPr>
            <w:rFonts w:ascii="Times New Roman" w:hAnsi="Times New Roman" w:hint="eastAsia"/>
            <w:color w:val="000000"/>
            <w:sz w:val="24"/>
          </w:rPr>
          <w:delText>46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71</w:delText>
        </w:r>
        <w:r w:rsidR="0037097A" w:rsidRPr="00FC70D4" w:rsidDel="00DF59C7">
          <w:rPr>
            <w:rFonts w:ascii="Times New Roman" w:eastAsia="AdvOT46dcae81" w:hAnsi="Times New Roman"/>
            <w:color w:val="000000"/>
            <w:sz w:val="24"/>
          </w:rPr>
          <w:delText xml:space="preserve"> and 292</w:delText>
        </w:r>
        <w:r w:rsidR="0037097A" w:rsidRPr="00FC70D4" w:rsidDel="00DF59C7">
          <w:rPr>
            <w:rFonts w:ascii="Times New Roman" w:hAnsi="Times New Roman" w:hint="eastAsia"/>
            <w:color w:val="000000"/>
            <w:sz w:val="24"/>
          </w:rPr>
          <w:delText>6</w:delText>
        </w:r>
        <w:r w:rsidR="0037097A" w:rsidRPr="00FC70D4" w:rsidDel="00DF59C7">
          <w:rPr>
            <w:rFonts w:ascii="Times New Roman" w:eastAsia="AdvOT46dcae81" w:hAnsi="Times New Roman"/>
            <w:color w:val="000000"/>
            <w:sz w:val="24"/>
          </w:rPr>
          <w:delText>.</w:delText>
        </w:r>
        <w:r w:rsidR="0037097A" w:rsidRPr="00FC70D4" w:rsidDel="00DF59C7">
          <w:rPr>
            <w:rFonts w:ascii="Times New Roman" w:hAnsi="Times New Roman" w:hint="eastAsia"/>
            <w:color w:val="000000"/>
            <w:sz w:val="24"/>
          </w:rPr>
          <w:delText xml:space="preserve">78 </w:delText>
        </w:r>
        <w:r w:rsidR="0037097A" w:rsidRPr="00FC70D4" w:rsidDel="00DF59C7">
          <w:rPr>
            <w:rFonts w:ascii="Times New Roman" w:eastAsia="AdvOT46dcae81" w:hAnsi="Times New Roman"/>
            <w:color w:val="000000"/>
            <w:sz w:val="24"/>
          </w:rPr>
          <w:delText>cm</w:delText>
        </w:r>
        <w:r w:rsidR="0037097A" w:rsidRPr="00FC70D4" w:rsidDel="00DF59C7">
          <w:rPr>
            <w:rFonts w:ascii="Times New Roman" w:hAnsi="Times New Roman" w:hint="eastAsia"/>
            <w:color w:val="000000"/>
            <w:sz w:val="24"/>
            <w:vertAlign w:val="superscript"/>
          </w:rPr>
          <w:delText>-</w:delText>
        </w:r>
        <w:r w:rsidR="0037097A" w:rsidRPr="00FC70D4" w:rsidDel="00DF59C7">
          <w:rPr>
            <w:rFonts w:ascii="Times New Roman" w:eastAsia="AdvOT46dcae81" w:hAnsi="Times New Roman"/>
            <w:color w:val="000000"/>
            <w:sz w:val="24"/>
            <w:vertAlign w:val="superscript"/>
          </w:rPr>
          <w:delText>1</w:delText>
        </w:r>
        <w:r w:rsidR="0037097A" w:rsidRPr="00FC70D4" w:rsidDel="00DF59C7">
          <w:rPr>
            <w:rFonts w:ascii="Times New Roman" w:hAnsi="Times New Roman" w:hint="eastAsia"/>
            <w:color w:val="000000"/>
            <w:sz w:val="24"/>
          </w:rPr>
          <w:delText xml:space="preserve"> was attributed to asymmetric and symmetrical stretching vibration of methylene groups in the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 xml:space="preserve">m molecule, </w:delText>
        </w:r>
        <w:r w:rsidR="0037097A" w:rsidRPr="00FC70D4" w:rsidDel="00DF59C7">
          <w:rPr>
            <w:rFonts w:ascii="Times New Roman" w:eastAsia="AdvOT999035f4" w:hAnsi="Times New Roman"/>
            <w:color w:val="000000"/>
            <w:sz w:val="24"/>
          </w:rPr>
          <w:delText>which con</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rmed</w:delText>
        </w:r>
        <w:r w:rsidR="0037097A" w:rsidRPr="00FC70D4" w:rsidDel="00DF59C7">
          <w:rPr>
            <w:rFonts w:ascii="Times New Roman" w:hAnsi="Times New Roman"/>
            <w:sz w:val="24"/>
          </w:rPr>
          <w:delText xml:space="preserve"> </w:delText>
        </w:r>
        <w:r w:rsidR="0037097A" w:rsidRPr="00FC70D4" w:rsidDel="00DF59C7">
          <w:rPr>
            <w:rFonts w:ascii="Times New Roman" w:eastAsia="AdvOT999035f4" w:hAnsi="Times New Roman"/>
            <w:color w:val="000000"/>
            <w:sz w:val="24"/>
          </w:rPr>
          <w:delText>successful modi</w:delText>
        </w:r>
        <w:r w:rsidR="0037097A" w:rsidRPr="00FC70D4" w:rsidDel="00DF59C7">
          <w:rPr>
            <w:rFonts w:ascii="Times New Roman" w:hAnsi="Times New Roman" w:hint="eastAsia"/>
            <w:color w:val="000000"/>
            <w:sz w:val="24"/>
          </w:rPr>
          <w:delText>fi</w:delText>
        </w:r>
        <w:r w:rsidR="0037097A" w:rsidRPr="00FC70D4" w:rsidDel="00DF59C7">
          <w:rPr>
            <w:rFonts w:ascii="Times New Roman" w:eastAsia="AdvOT999035f4" w:hAnsi="Times New Roman"/>
            <w:color w:val="000000"/>
            <w:sz w:val="24"/>
          </w:rPr>
          <w:delText>cation of the GO</w:delText>
        </w:r>
        <w:r w:rsidR="0037097A" w:rsidRPr="00FC70D4" w:rsidDel="00DF59C7">
          <w:rPr>
            <w:rFonts w:ascii="Times New Roman" w:hAnsi="Times New Roman" w:hint="eastAsia"/>
            <w:color w:val="000000"/>
            <w:sz w:val="24"/>
          </w:rPr>
          <w:delText>.</w:delText>
        </w:r>
        <w:r w:rsidR="0037097A" w:rsidRPr="00FC70D4" w:rsidDel="00DF59C7">
          <w:rPr>
            <w:rFonts w:ascii="宋体" w:hAnsi="宋体" w:cs="宋体"/>
            <w:sz w:val="24"/>
          </w:rPr>
          <w:delText xml:space="preserve"> </w:delText>
        </w:r>
        <w:r w:rsidR="0037097A" w:rsidRPr="00FC70D4" w:rsidDel="00DF59C7">
          <w:rPr>
            <w:rFonts w:ascii="Times New Roman" w:hAnsi="Times New Roman" w:hint="eastAsia"/>
            <w:sz w:val="24"/>
          </w:rPr>
          <w:delText xml:space="preserve">and </w:delText>
        </w:r>
        <w:r w:rsidR="0037097A" w:rsidRPr="00FC70D4" w:rsidDel="00DF59C7">
          <w:rPr>
            <w:rFonts w:ascii="Times New Roman" w:eastAsia="AdvOT46dcae81" w:hAnsi="Times New Roman"/>
            <w:color w:val="000000"/>
            <w:sz w:val="24"/>
          </w:rPr>
          <w:delText>the XRD of GO,</w:delText>
        </w:r>
        <w:r w:rsidR="0037097A" w:rsidRPr="00FC70D4" w:rsidDel="00DF59C7">
          <w:rPr>
            <w:rFonts w:ascii="Times New Roman" w:hAnsi="Times New Roman" w:hint="eastAsia"/>
            <w:color w:val="000000"/>
            <w:sz w:val="24"/>
          </w:rPr>
          <w:delText xml:space="preserve"> 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were studied</w:delText>
        </w:r>
        <w:r w:rsidR="0037097A" w:rsidRPr="009C296C" w:rsidDel="00DF59C7">
          <w:rPr>
            <w:rFonts w:ascii="Times New Roman" w:hAnsi="Times New Roman" w:hint="eastAsia"/>
            <w:color w:val="000000"/>
            <w:sz w:val="24"/>
          </w:rPr>
          <w:delText xml:space="preserve"> </w:delText>
        </w:r>
        <w:r w:rsidR="0037097A" w:rsidRPr="009C296C" w:rsidDel="00DF59C7">
          <w:rPr>
            <w:rFonts w:ascii="Times New Roman" w:eastAsia="AdvOT46dcae81" w:hAnsi="Times New Roman"/>
            <w:color w:val="000000"/>
            <w:sz w:val="24"/>
          </w:rPr>
          <w:delText>in Figure.</w:delText>
        </w:r>
        <w:r w:rsidR="0037097A" w:rsidRPr="009C296C" w:rsidDel="00DF59C7">
          <w:rPr>
            <w:rFonts w:ascii="Times New Roman" w:hAnsi="Times New Roman" w:hint="eastAsia"/>
            <w:color w:val="000000"/>
            <w:sz w:val="24"/>
          </w:rPr>
          <w:delText>3(b)</w:delText>
        </w:r>
        <w:r w:rsidR="009C296C" w:rsidDel="00DF59C7">
          <w:rPr>
            <w:rFonts w:ascii="Times New Roman" w:hAnsi="Times New Roman" w:hint="eastAsia"/>
            <w:color w:val="000000"/>
            <w:sz w:val="24"/>
          </w:rPr>
          <w:delText>.</w:delText>
        </w:r>
        <w:r w:rsidR="0037097A" w:rsidRPr="00FC70D4" w:rsidDel="00DF59C7">
          <w:rPr>
            <w:rFonts w:ascii="Times New Roman" w:eastAsia="AdvOT46dcae81" w:hAnsi="Times New Roman"/>
            <w:color w:val="000000"/>
            <w:sz w:val="24"/>
          </w:rPr>
          <w:delText xml:space="preserve"> The sharp and narrow di</w:delText>
        </w:r>
        <w:r w:rsidR="0037097A" w:rsidRPr="00FC70D4" w:rsidDel="00DF59C7">
          <w:rPr>
            <w:rFonts w:ascii="Times New Roman" w:eastAsia="AdvOT46dcae81 + fb" w:hAnsi="Times New Roman"/>
            <w:color w:val="000000"/>
            <w:sz w:val="24"/>
          </w:rPr>
          <w:delText>ff</w:delText>
        </w:r>
        <w:r w:rsidR="0037097A" w:rsidRPr="00FC70D4" w:rsidDel="00DF59C7">
          <w:rPr>
            <w:rFonts w:ascii="Times New Roman" w:eastAsia="AdvOT46dcae81" w:hAnsi="Times New Roman"/>
            <w:color w:val="000000"/>
            <w:sz w:val="24"/>
          </w:rPr>
          <w:delText>raction-peak</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of GO appeared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hAnsi="Times New Roman" w:hint="eastAsia"/>
            <w:color w:val="000000"/>
            <w:sz w:val="24"/>
          </w:rPr>
          <w:delText>=11</w:delText>
        </w:r>
        <w:r w:rsidR="0037097A" w:rsidRPr="00FC70D4" w:rsidDel="00DF59C7">
          <w:rPr>
            <w:rFonts w:ascii="Times New Roman" w:hAnsi="Times New Roman"/>
            <w:color w:val="000000"/>
            <w:sz w:val="24"/>
          </w:rPr>
          <w:delText>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exhibited a </w:delText>
        </w:r>
        <w:r w:rsidR="0037097A" w:rsidRPr="00FC70D4" w:rsidDel="00DF59C7">
          <w:rPr>
            <w:rFonts w:ascii="Times New Roman" w:eastAsia="AdvMyriad_I" w:hAnsi="Times New Roman"/>
            <w:color w:val="000000"/>
            <w:sz w:val="24"/>
          </w:rPr>
          <w:delText>d</w:delText>
        </w:r>
        <w:r w:rsidR="0037097A" w:rsidRPr="00FC70D4" w:rsidDel="00DF59C7">
          <w:rPr>
            <w:rFonts w:ascii="Times New Roman" w:eastAsia="AdvOT46dcae81" w:hAnsi="Times New Roman"/>
            <w:color w:val="000000"/>
            <w:sz w:val="24"/>
          </w:rPr>
          <w:delText>-spacing</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9.4</w:delText>
        </w:r>
        <w:r w:rsidR="0037097A" w:rsidRPr="00FC70D4" w:rsidDel="00DF59C7">
          <w:rPr>
            <w:rFonts w:ascii="Times New Roman" w:eastAsia="AdvOT46dcae81" w:hAnsi="Times New Roman"/>
            <w:color w:val="000000"/>
            <w:sz w:val="24"/>
          </w:rPr>
          <w:delText xml:space="preserve">Å. When GO was functionalized with </w:delText>
        </w:r>
        <w:r w:rsidR="0037097A" w:rsidRPr="00FC70D4" w:rsidDel="00DF59C7">
          <w:rPr>
            <w:rFonts w:ascii="Times New Roman" w:hAnsi="Times New Roman"/>
            <w:bCs/>
            <w:color w:val="000000"/>
            <w:kern w:val="44"/>
            <w:sz w:val="24"/>
            <w:shd w:val="clear" w:color="auto" w:fill="FFFFFF"/>
            <w:lang w:bidi="ar"/>
          </w:rPr>
          <w:delText>3-(Dimethylamino)-1-propylamine</w:delText>
        </w:r>
        <w:r w:rsidR="0037097A" w:rsidRPr="00FC70D4" w:rsidDel="00DF59C7">
          <w:rPr>
            <w:rFonts w:ascii="Times New Roman" w:hAnsi="Times New Roman" w:hint="eastAsia"/>
            <w:bCs/>
            <w:color w:val="000000"/>
            <w:kern w:val="44"/>
            <w:sz w:val="24"/>
            <w:shd w:val="clear" w:color="auto" w:fill="FFFFFF"/>
            <w:lang w:bidi="ar"/>
          </w:rPr>
          <w:delText>m</w:delText>
        </w:r>
        <w:r w:rsidR="0037097A" w:rsidRPr="00FC70D4" w:rsidDel="00DF59C7">
          <w:rPr>
            <w:rFonts w:ascii="Times New Roman" w:eastAsia="AdvOT46dcae81" w:hAnsi="Times New Roman"/>
            <w:color w:val="000000"/>
            <w:sz w:val="24"/>
          </w:rPr>
          <w:delText>, a much broader peak was observed at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w:delText>
        </w:r>
        <w:r w:rsidR="0037097A" w:rsidRPr="00FC70D4" w:rsidDel="00DF59C7">
          <w:rPr>
            <w:rFonts w:ascii="Times New Roman" w:hAnsi="Times New Roman" w:hint="eastAsia"/>
            <w:color w:val="000000"/>
            <w:sz w:val="24"/>
          </w:rPr>
          <w:delText>1</w:delText>
        </w:r>
        <w:r w:rsidR="0037097A" w:rsidRPr="00FC70D4" w:rsidDel="00DF59C7">
          <w:rPr>
            <w:rFonts w:ascii="Times New Roman" w:eastAsia="AdvOT46dcae81" w:hAnsi="Times New Roman"/>
            <w:color w:val="000000"/>
            <w:sz w:val="24"/>
          </w:rPr>
          <w:delText xml:space="preserve">º. This indicated that </w:delText>
        </w:r>
        <w:r w:rsidR="0037097A" w:rsidRPr="00FC70D4" w:rsidDel="00DF59C7">
          <w:rPr>
            <w:rFonts w:ascii="Times New Roman" w:eastAsia="AdvOT999035f4" w:hAnsi="Times New Roman"/>
            <w:color w:val="000000"/>
            <w:sz w:val="24"/>
          </w:rPr>
          <w:delText>amino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999035f4" w:hAnsi="Times New Roman"/>
            <w:color w:val="000000"/>
            <w:sz w:val="24"/>
          </w:rPr>
          <w:delText>group</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was successfully bonded to GO, which expanded the</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distance of the nanosheets and generated defects on</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GO surface. The new broad peak 2</w:delText>
        </w:r>
        <w:r w:rsidR="0037097A" w:rsidRPr="00FC70D4" w:rsidDel="00DF59C7">
          <w:rPr>
            <w:rFonts w:ascii="Times New Roman" w:eastAsia="AdvOT87c935a5 + 03" w:hAnsi="Times New Roman"/>
            <w:color w:val="000000"/>
            <w:sz w:val="24"/>
          </w:rPr>
          <w:delText>θ</w:delText>
        </w:r>
        <w:r w:rsidR="0037097A" w:rsidRPr="00FC70D4" w:rsidDel="00DF59C7">
          <w:rPr>
            <w:rFonts w:ascii="Times New Roman" w:eastAsia="AdvOT46dcae81" w:hAnsi="Times New Roman"/>
            <w:color w:val="000000"/>
            <w:sz w:val="24"/>
          </w:rPr>
          <w:delText>=20º</w:delText>
        </w:r>
        <w:r w:rsidR="0037097A" w:rsidRPr="00FC70D4" w:rsidDel="00DF59C7">
          <w:rPr>
            <w:rFonts w:ascii="Times New Roman" w:eastAsia="Advsymbol" w:hAnsi="Times New Roman"/>
            <w:color w:val="000000"/>
            <w:sz w:val="24"/>
          </w:rPr>
          <w:delText xml:space="preserve"> </w:delText>
        </w:r>
        <w:r w:rsidR="0037097A" w:rsidRPr="00FC70D4" w:rsidDel="00DF59C7">
          <w:rPr>
            <w:rFonts w:ascii="Times New Roman" w:eastAsia="AdvOT46dcae81" w:hAnsi="Times New Roman"/>
            <w:color w:val="000000"/>
            <w:sz w:val="24"/>
          </w:rPr>
          <w:delText xml:space="preserve">in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also revealed that the functionalized nanosheets had</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less tendency toward stacking and more free layers</w:delText>
        </w:r>
        <w:r w:rsidR="0037097A" w:rsidRPr="00FC70D4" w:rsidDel="00DF59C7">
          <w:rPr>
            <w:rFonts w:ascii="Times New Roman" w:hAnsi="Times New Roman" w:hint="eastAsia"/>
            <w:color w:val="000000"/>
            <w:sz w:val="24"/>
          </w:rPr>
          <w:delText xml:space="preserve"> </w:delText>
        </w:r>
        <w:r w:rsidR="0037097A" w:rsidRPr="00FC70D4" w:rsidDel="00DF59C7">
          <w:rPr>
            <w:rFonts w:ascii="Times New Roman" w:eastAsia="AdvOT46dcae81" w:hAnsi="Times New Roman"/>
            <w:color w:val="000000"/>
            <w:sz w:val="24"/>
          </w:rPr>
          <w:delText xml:space="preserve">of </w:delText>
        </w:r>
        <w:r w:rsidR="0037097A" w:rsidRPr="00FC70D4" w:rsidDel="00DF59C7">
          <w:rPr>
            <w:rFonts w:ascii="Times New Roman" w:hAnsi="Times New Roman" w:hint="eastAsia"/>
            <w:color w:val="000000"/>
            <w:sz w:val="24"/>
          </w:rPr>
          <w:delText>M</w:delText>
        </w:r>
        <w:r w:rsidR="0037097A" w:rsidRPr="00FC70D4" w:rsidDel="00DF59C7">
          <w:rPr>
            <w:rFonts w:ascii="Times New Roman" w:eastAsia="AdvOT46dcae81" w:hAnsi="Times New Roman"/>
            <w:color w:val="000000"/>
            <w:sz w:val="24"/>
          </w:rPr>
          <w:delText>GO were produced</w:delText>
        </w:r>
        <w:r w:rsidR="0037097A" w:rsidRPr="00FC70D4" w:rsidDel="00DF59C7">
          <w:rPr>
            <w:rFonts w:ascii="Times New Roman" w:hAnsi="Times New Roman" w:hint="eastAsia"/>
            <w:color w:val="000000"/>
            <w:sz w:val="24"/>
          </w:rPr>
          <w:delText>.</w:delText>
        </w:r>
        <w:r w:rsidR="0037097A" w:rsidRPr="00FC70D4" w:rsidDel="00DF59C7">
          <w:rPr>
            <w:rFonts w:ascii="Times New Roman" w:hAnsi="Times New Roman"/>
            <w:sz w:val="24"/>
          </w:rPr>
          <w:delText xml:space="preserve"> In addition</w:delText>
        </w:r>
        <w:r w:rsidR="0037097A" w:rsidRPr="00FC70D4" w:rsidDel="00DF59C7">
          <w:rPr>
            <w:rFonts w:ascii="Times New Roman" w:hAnsi="Times New Roman" w:hint="eastAsia"/>
            <w:sz w:val="24"/>
          </w:rPr>
          <w:delText xml:space="preserve">, </w:delText>
        </w:r>
        <w:r w:rsidR="0037097A" w:rsidRPr="00FC70D4" w:rsidDel="00DF59C7">
          <w:rPr>
            <w:rFonts w:ascii="Times New Roman" w:hAnsi="Times New Roman" w:hint="eastAsia"/>
            <w:color w:val="000000"/>
            <w:sz w:val="24"/>
          </w:rPr>
          <w:delText xml:space="preserve">We also inspected the morphology GO and MGO.The SEM images </w:delText>
        </w:r>
        <w:r w:rsidR="0037097A" w:rsidRPr="009C296C" w:rsidDel="00DF59C7">
          <w:rPr>
            <w:rFonts w:ascii="Times New Roman" w:hAnsi="Times New Roman" w:hint="eastAsia"/>
            <w:color w:val="000000"/>
            <w:sz w:val="24"/>
          </w:rPr>
          <w:delText>were shown in Fig.4.</w:delText>
        </w:r>
        <w:r w:rsidR="0037097A" w:rsidRPr="00FC70D4" w:rsidDel="00DF59C7">
          <w:rPr>
            <w:rFonts w:ascii="Times New Roman" w:hAnsi="Times New Roman" w:hint="eastAsia"/>
            <w:color w:val="000000"/>
            <w:sz w:val="24"/>
          </w:rPr>
          <w:delText xml:space="preserve"> From the image, we observe the layered structure of GO and MGOhave the better dispersibility than GO.</w:delText>
        </w:r>
        <w:r w:rsidR="0037097A" w:rsidRPr="00FC70D4" w:rsidDel="00DF59C7">
          <w:rPr>
            <w:rFonts w:hint="eastAsia"/>
            <w:sz w:val="24"/>
          </w:rPr>
          <w:delText xml:space="preserve"> </w:delText>
        </w:r>
      </w:del>
    </w:p>
    <w:p w:rsidR="0037097A" w:rsidDel="00DF59C7" w:rsidRDefault="00AF7E79" w:rsidP="00777C68">
      <w:pPr>
        <w:widowControl/>
        <w:spacing w:line="480" w:lineRule="auto"/>
        <w:ind w:firstLineChars="200" w:firstLine="420"/>
        <w:rPr>
          <w:del w:id="750" w:author="季 晨瑞" w:date="2018-09-21T13:38:00Z"/>
        </w:rPr>
        <w:pPrChange w:id="751" w:author="季 晨瑞" w:date="2018-10-09T14:23:00Z">
          <w:pPr>
            <w:widowControl/>
            <w:spacing w:line="480" w:lineRule="auto"/>
            <w:jc w:val="center"/>
          </w:pPr>
        </w:pPrChange>
      </w:pPr>
      <w:del w:id="752" w:author="季 晨瑞" w:date="2018-09-21T13:38:00Z">
        <w:r w:rsidDel="00DF59C7">
          <w:rPr>
            <w:noProof/>
          </w:rPr>
          <w:drawing>
            <wp:inline distT="0" distB="0" distL="0" distR="0">
              <wp:extent cx="5043170" cy="3565525"/>
              <wp:effectExtent l="0" t="0" r="0" b="0"/>
              <wp:docPr id="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Del="00DF59C7" w:rsidRDefault="0037097A" w:rsidP="00777C68">
      <w:pPr>
        <w:widowControl/>
        <w:spacing w:line="480" w:lineRule="auto"/>
        <w:ind w:firstLineChars="200" w:firstLine="480"/>
        <w:rPr>
          <w:del w:id="753" w:author="季 晨瑞" w:date="2018-09-21T13:38:00Z"/>
          <w:rFonts w:ascii="Times New Roman" w:hAnsi="Times New Roman"/>
          <w:color w:val="000000"/>
          <w:sz w:val="24"/>
        </w:rPr>
        <w:pPrChange w:id="754" w:author="季 晨瑞" w:date="2018-10-09T14:23:00Z">
          <w:pPr>
            <w:widowControl/>
            <w:spacing w:line="480" w:lineRule="auto"/>
            <w:jc w:val="center"/>
          </w:pPr>
        </w:pPrChange>
      </w:pPr>
      <w:del w:id="755" w:author="季 晨瑞" w:date="2018-09-21T13:38:00Z">
        <w:r w:rsidRPr="00FC70D4" w:rsidDel="00DF59C7">
          <w:rPr>
            <w:rFonts w:ascii="Times New Roman" w:eastAsia="AdvOTd3a5f740" w:hAnsi="Times New Roman"/>
            <w:color w:val="000000"/>
            <w:sz w:val="24"/>
          </w:rPr>
          <w:delText>Fig.</w:delText>
        </w:r>
        <w:r w:rsidRPr="00FC70D4" w:rsidDel="00DF59C7">
          <w:rPr>
            <w:rFonts w:ascii="Times New Roman" w:hAnsi="Times New Roman" w:hint="eastAsia"/>
            <w:color w:val="000000"/>
            <w:sz w:val="24"/>
          </w:rPr>
          <w:delText>3</w:delText>
        </w:r>
        <w:r w:rsidR="00FC70D4" w:rsidRPr="00FC70D4" w:rsidDel="00DF59C7">
          <w:rPr>
            <w:rFonts w:ascii="Times New Roman" w:hAnsi="Times New Roman" w:hint="eastAsia"/>
            <w:color w:val="000000"/>
            <w:sz w:val="24"/>
          </w:rPr>
          <w:delText xml:space="preserve"> </w:delText>
        </w:r>
        <w:r w:rsidRPr="00FC70D4" w:rsidDel="00DF59C7">
          <w:rPr>
            <w:rFonts w:ascii="Times New Roman" w:hAnsi="Times New Roman" w:hint="eastAsia"/>
            <w:color w:val="000000"/>
            <w:sz w:val="24"/>
          </w:rPr>
          <w:delText>(a)</w:delText>
        </w:r>
        <w:r w:rsidRPr="00FC70D4" w:rsidDel="00DF59C7">
          <w:rPr>
            <w:rFonts w:ascii="Times New Roman" w:eastAsia="AdvOTd3a5f740" w:hAnsi="Times New Roman"/>
            <w:color w:val="000000"/>
            <w:sz w:val="24"/>
          </w:rPr>
          <w:delText xml:space="preserve"> </w:delText>
        </w:r>
        <w:r w:rsidRPr="00FC70D4" w:rsidDel="00DF59C7">
          <w:rPr>
            <w:rFonts w:ascii="Times New Roman" w:eastAsia="AdvOT9b12cd41" w:hAnsi="Times New Roman"/>
            <w:color w:val="000000"/>
            <w:sz w:val="24"/>
          </w:rPr>
          <w:delText>FTIR</w:delText>
        </w:r>
        <w:r w:rsidRPr="00FC70D4" w:rsidDel="00DF59C7">
          <w:rPr>
            <w:rFonts w:ascii="Times New Roman" w:hAnsi="Times New Roman" w:hint="eastAsia"/>
            <w:color w:val="000000"/>
            <w:sz w:val="24"/>
          </w:rPr>
          <w:delText xml:space="preserve"> </w:delText>
        </w:r>
        <w:r w:rsidRPr="00FC70D4" w:rsidDel="00DF59C7">
          <w:rPr>
            <w:rFonts w:ascii="Times New Roman" w:eastAsia="AdvOT9b12cd41" w:hAnsi="Times New Roman"/>
            <w:color w:val="000000"/>
            <w:sz w:val="24"/>
          </w:rPr>
          <w:delText>spectra of GO and MG</w:delText>
        </w:r>
        <w:r w:rsidRPr="00FC70D4" w:rsidDel="00DF59C7">
          <w:rPr>
            <w:rFonts w:ascii="Times New Roman" w:hAnsi="Times New Roman" w:hint="eastAsia"/>
            <w:color w:val="000000"/>
            <w:sz w:val="24"/>
          </w:rPr>
          <w:delText>O</w:delText>
        </w:r>
      </w:del>
    </w:p>
    <w:p w:rsidR="0037097A" w:rsidRPr="00FC70D4" w:rsidDel="00DF59C7" w:rsidRDefault="00AF7E79" w:rsidP="00777C68">
      <w:pPr>
        <w:widowControl/>
        <w:spacing w:line="480" w:lineRule="auto"/>
        <w:ind w:firstLineChars="200" w:firstLine="420"/>
        <w:rPr>
          <w:del w:id="756" w:author="季 晨瑞" w:date="2018-09-21T13:38:00Z"/>
          <w:rFonts w:ascii="Times New Roman" w:hAnsi="Times New Roman"/>
          <w:color w:val="000000"/>
          <w:sz w:val="24"/>
        </w:rPr>
        <w:pPrChange w:id="757" w:author="季 晨瑞" w:date="2018-10-09T14:23:00Z">
          <w:pPr>
            <w:widowControl/>
            <w:spacing w:line="480" w:lineRule="auto"/>
            <w:jc w:val="center"/>
          </w:pPr>
        </w:pPrChange>
      </w:pPr>
      <w:del w:id="758" w:author="季 晨瑞" w:date="2018-09-21T13:38:00Z">
        <w:r w:rsidDel="00DF59C7">
          <w:rPr>
            <w:noProof/>
          </w:rPr>
          <w:drawing>
            <wp:inline distT="0" distB="0" distL="0" distR="0">
              <wp:extent cx="5043170" cy="3565525"/>
              <wp:effectExtent l="0" t="0" r="0" b="0"/>
              <wp:docPr id="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DF59C7" w:rsidRDefault="0037097A" w:rsidP="00777C68">
      <w:pPr>
        <w:widowControl/>
        <w:spacing w:line="480" w:lineRule="auto"/>
        <w:ind w:firstLineChars="200" w:firstLine="480"/>
        <w:rPr>
          <w:del w:id="759" w:author="季 晨瑞" w:date="2018-09-21T13:38:00Z"/>
          <w:rFonts w:ascii="Times New Roman" w:hAnsi="Times New Roman"/>
          <w:sz w:val="24"/>
        </w:rPr>
        <w:pPrChange w:id="760" w:author="季 晨瑞" w:date="2018-10-09T14:23:00Z">
          <w:pPr>
            <w:widowControl/>
            <w:spacing w:line="480" w:lineRule="auto"/>
            <w:jc w:val="center"/>
          </w:pPr>
        </w:pPrChange>
      </w:pPr>
      <w:del w:id="761" w:author="季 晨瑞" w:date="2018-09-21T13:38:00Z">
        <w:r w:rsidRPr="00FC70D4" w:rsidDel="00DF59C7">
          <w:rPr>
            <w:rFonts w:ascii="Times New Roman" w:hAnsi="Times New Roman" w:hint="eastAsia"/>
            <w:sz w:val="24"/>
          </w:rPr>
          <w:delText>Fig.3</w:delText>
        </w:r>
        <w:r w:rsidR="00FC70D4" w:rsidRPr="00FC70D4" w:rsidDel="00DF59C7">
          <w:rPr>
            <w:rFonts w:ascii="Times New Roman" w:hAnsi="Times New Roman" w:hint="eastAsia"/>
            <w:sz w:val="24"/>
          </w:rPr>
          <w:delText xml:space="preserve"> </w:delText>
        </w:r>
        <w:r w:rsidRPr="00FC70D4" w:rsidDel="00DF59C7">
          <w:rPr>
            <w:rFonts w:ascii="Times New Roman" w:hAnsi="Times New Roman" w:hint="eastAsia"/>
            <w:sz w:val="24"/>
          </w:rPr>
          <w:delText xml:space="preserve">(b) </w:delText>
        </w:r>
        <w:r w:rsidRPr="00FC70D4" w:rsidDel="00DF59C7">
          <w:rPr>
            <w:rFonts w:ascii="Times New Roman" w:eastAsia="AdvOTce3d9a73" w:hAnsi="Times New Roman"/>
            <w:color w:val="000000"/>
            <w:sz w:val="24"/>
          </w:rPr>
          <w:delText>XRD patterns of GO</w:delText>
        </w:r>
        <w:r w:rsidRPr="00FC70D4" w:rsidDel="00DF59C7">
          <w:rPr>
            <w:rFonts w:ascii="Times New Roman" w:hAnsi="Times New Roman" w:hint="eastAsia"/>
            <w:color w:val="000000"/>
            <w:sz w:val="24"/>
          </w:rPr>
          <w:delText xml:space="preserve"> and M</w:delText>
        </w:r>
        <w:r w:rsidRPr="00FC70D4" w:rsidDel="00DF59C7">
          <w:rPr>
            <w:rFonts w:ascii="Times New Roman" w:eastAsia="AdvOTce3d9a73" w:hAnsi="Times New Roman"/>
            <w:color w:val="000000"/>
            <w:sz w:val="24"/>
          </w:rPr>
          <w:delText>GO</w:delText>
        </w:r>
      </w:del>
    </w:p>
    <w:p w:rsidR="0037097A" w:rsidRPr="00FC70D4" w:rsidDel="00DF59C7" w:rsidRDefault="0037097A" w:rsidP="00777C68">
      <w:pPr>
        <w:widowControl/>
        <w:spacing w:line="480" w:lineRule="auto"/>
        <w:ind w:firstLineChars="200" w:firstLine="480"/>
        <w:rPr>
          <w:del w:id="762" w:author="季 晨瑞" w:date="2018-09-21T13:38:00Z"/>
          <w:sz w:val="24"/>
        </w:rPr>
        <w:pPrChange w:id="763" w:author="季 晨瑞" w:date="2018-10-09T14:23:00Z">
          <w:pPr>
            <w:widowControl/>
            <w:spacing w:line="480" w:lineRule="auto"/>
          </w:pPr>
        </w:pPrChange>
      </w:pPr>
    </w:p>
    <w:p w:rsidR="0037097A" w:rsidDel="00DF59C7" w:rsidRDefault="00AF7E79" w:rsidP="00777C68">
      <w:pPr>
        <w:widowControl/>
        <w:spacing w:line="480" w:lineRule="auto"/>
        <w:ind w:firstLineChars="200" w:firstLine="420"/>
        <w:rPr>
          <w:del w:id="764" w:author="季 晨瑞" w:date="2018-09-21T13:38:00Z"/>
          <w:rFonts w:ascii="宋体" w:hAnsi="宋体" w:cs="宋体"/>
          <w:sz w:val="24"/>
        </w:rPr>
        <w:pPrChange w:id="765" w:author="季 晨瑞" w:date="2018-10-09T14:23:00Z">
          <w:pPr>
            <w:widowControl/>
            <w:spacing w:line="480" w:lineRule="auto"/>
            <w:jc w:val="left"/>
          </w:pPr>
        </w:pPrChange>
      </w:pPr>
      <w:del w:id="766" w:author="季 晨瑞" w:date="2018-09-21T13:38:00Z">
        <w:r w:rsidDel="00DF59C7">
          <w:rPr>
            <w:noProof/>
          </w:rPr>
          <w:drawing>
            <wp:inline distT="0" distB="0" distL="0" distR="0">
              <wp:extent cx="5264785" cy="2244725"/>
              <wp:effectExtent l="0" t="0" r="0" b="0"/>
              <wp:docPr id="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2244725"/>
                      </a:xfrm>
                      <a:prstGeom prst="rect">
                        <a:avLst/>
                      </a:prstGeom>
                      <a:noFill/>
                      <a:ln>
                        <a:noFill/>
                      </a:ln>
                    </pic:spPr>
                  </pic:pic>
                </a:graphicData>
              </a:graphic>
            </wp:inline>
          </w:drawing>
        </w:r>
      </w:del>
    </w:p>
    <w:p w:rsidR="0037097A" w:rsidRDefault="0037097A" w:rsidP="00777C68">
      <w:pPr>
        <w:widowControl/>
        <w:spacing w:line="480" w:lineRule="auto"/>
        <w:ind w:firstLineChars="200" w:firstLine="560"/>
        <w:rPr>
          <w:rFonts w:ascii="Times New Roman" w:hAnsi="Times New Roman"/>
          <w:color w:val="000000"/>
          <w:sz w:val="28"/>
          <w:szCs w:val="28"/>
        </w:rPr>
        <w:pPrChange w:id="767" w:author="季 晨瑞" w:date="2018-10-09T14:23:00Z">
          <w:pPr>
            <w:widowControl/>
            <w:spacing w:line="480" w:lineRule="auto"/>
            <w:jc w:val="center"/>
          </w:pPr>
        </w:pPrChange>
      </w:pPr>
      <w:del w:id="768" w:author="季 晨瑞" w:date="2018-09-21T13:38:00Z">
        <w:r w:rsidDel="00DF59C7">
          <w:rPr>
            <w:rFonts w:ascii="Times New Roman" w:eastAsia="AdvOTd3a5f740" w:hAnsi="Times New Roman"/>
            <w:color w:val="000000"/>
            <w:sz w:val="28"/>
            <w:szCs w:val="28"/>
          </w:rPr>
          <w:delText>Fig.</w:delText>
        </w:r>
        <w:r w:rsidDel="00DF59C7">
          <w:rPr>
            <w:rFonts w:ascii="Times New Roman" w:hAnsi="Times New Roman" w:hint="eastAsia"/>
            <w:color w:val="000000"/>
            <w:sz w:val="28"/>
            <w:szCs w:val="28"/>
          </w:rPr>
          <w:delText>4</w:delText>
        </w:r>
        <w:r w:rsidDel="00DF59C7">
          <w:rPr>
            <w:rFonts w:ascii="Times New Roman" w:eastAsia="AdvOTd3a5f740" w:hAnsi="Times New Roman"/>
            <w:color w:val="000000"/>
            <w:sz w:val="28"/>
            <w:szCs w:val="28"/>
          </w:rPr>
          <w:delText xml:space="preserve"> </w:delText>
        </w:r>
        <w:r w:rsidDel="00DF59C7">
          <w:rPr>
            <w:rFonts w:ascii="Times New Roman" w:eastAsia="AdvOT9b12cd41" w:hAnsi="Times New Roman"/>
            <w:color w:val="000000"/>
            <w:sz w:val="28"/>
            <w:szCs w:val="28"/>
          </w:rPr>
          <w:delText>SEM images of</w:delText>
        </w:r>
        <w:r w:rsidDel="00DF59C7">
          <w:rPr>
            <w:rFonts w:ascii="Times New Roman" w:hAnsi="Times New Roman" w:hint="eastAsia"/>
            <w:color w:val="000000"/>
            <w:sz w:val="28"/>
            <w:szCs w:val="28"/>
          </w:rPr>
          <w:delText xml:space="preserve"> </w:delText>
        </w:r>
        <w:r w:rsidDel="00DF59C7">
          <w:rPr>
            <w:rFonts w:ascii="Times New Roman" w:eastAsia="AdvOT9b12cd41" w:hAnsi="Times New Roman"/>
            <w:color w:val="000000"/>
            <w:sz w:val="28"/>
            <w:szCs w:val="28"/>
          </w:rPr>
          <w:delText>GO</w:delText>
        </w:r>
        <w:r w:rsidDel="00DF59C7">
          <w:rPr>
            <w:rFonts w:ascii="Times New Roman" w:hAnsi="Times New Roman" w:hint="eastAsia"/>
            <w:color w:val="000000"/>
            <w:sz w:val="28"/>
            <w:szCs w:val="28"/>
          </w:rPr>
          <w:delText>(a)</w:delText>
        </w:r>
        <w:r w:rsidDel="00DF59C7">
          <w:rPr>
            <w:rFonts w:ascii="Times New Roman" w:eastAsia="AdvOT9b12cd41" w:hAnsi="Times New Roman"/>
            <w:color w:val="000000"/>
            <w:sz w:val="28"/>
            <w:szCs w:val="28"/>
          </w:rPr>
          <w:delText xml:space="preserve"> and MG</w:delText>
        </w:r>
        <w:r w:rsidDel="00DF59C7">
          <w:rPr>
            <w:rFonts w:ascii="Times New Roman" w:hAnsi="Times New Roman" w:hint="eastAsia"/>
            <w:color w:val="000000"/>
            <w:sz w:val="28"/>
            <w:szCs w:val="28"/>
          </w:rPr>
          <w:delText>O(b)</w:delText>
        </w:r>
      </w:del>
    </w:p>
    <w:p w:rsidR="00A352E8" w:rsidRDefault="00A352E8" w:rsidP="00777C68">
      <w:pPr>
        <w:widowControl/>
        <w:spacing w:line="480" w:lineRule="auto"/>
        <w:rPr>
          <w:ins w:id="769" w:author="季 晨瑞" w:date="2018-09-23T13:22:00Z"/>
          <w:rFonts w:ascii="Times New Roman" w:hAnsi="Times New Roman"/>
          <w:bCs/>
          <w:color w:val="000000"/>
          <w:sz w:val="24"/>
        </w:rPr>
        <w:pPrChange w:id="770" w:author="季 晨瑞" w:date="2018-10-09T14:23:00Z">
          <w:pPr>
            <w:widowControl/>
            <w:spacing w:line="480" w:lineRule="auto"/>
          </w:pPr>
        </w:pPrChange>
      </w:pPr>
      <w:ins w:id="771" w:author="季 晨瑞" w:date="2018-09-21T14:15:00Z">
        <w:r>
          <w:rPr>
            <w:rFonts w:ascii="Times New Roman" w:hAnsi="Times New Roman"/>
            <w:b/>
            <w:bCs/>
            <w:color w:val="000000"/>
            <w:sz w:val="24"/>
          </w:rPr>
          <w:tab/>
          <w:t xml:space="preserve"> </w:t>
        </w:r>
      </w:ins>
      <w:ins w:id="772" w:author="季 晨瑞" w:date="2018-09-21T14:16:00Z">
        <w:r>
          <w:rPr>
            <w:rFonts w:ascii="Times New Roman" w:hAnsi="Times New Roman"/>
            <w:bCs/>
            <w:color w:val="000000"/>
            <w:sz w:val="24"/>
          </w:rPr>
          <w:t>Where S</w:t>
        </w:r>
        <w:r>
          <w:rPr>
            <w:rFonts w:ascii="Times New Roman" w:hAnsi="Times New Roman"/>
            <w:bCs/>
            <w:color w:val="000000"/>
            <w:sz w:val="24"/>
            <w:vertAlign w:val="subscript"/>
          </w:rPr>
          <w:t xml:space="preserve">CH2 </w:t>
        </w:r>
        <w:r>
          <w:rPr>
            <w:rFonts w:ascii="Times New Roman" w:hAnsi="Times New Roman"/>
            <w:bCs/>
            <w:color w:val="000000"/>
            <w:sz w:val="24"/>
          </w:rPr>
          <w:t>and S</w:t>
        </w:r>
        <w:r>
          <w:rPr>
            <w:rFonts w:ascii="Times New Roman" w:hAnsi="Times New Roman"/>
            <w:bCs/>
            <w:color w:val="000000"/>
            <w:sz w:val="24"/>
            <w:vertAlign w:val="subscript"/>
          </w:rPr>
          <w:t>CH3</w:t>
        </w:r>
        <w:r>
          <w:rPr>
            <w:rFonts w:ascii="Times New Roman" w:hAnsi="Times New Roman"/>
            <w:bCs/>
            <w:color w:val="000000"/>
            <w:sz w:val="24"/>
          </w:rPr>
          <w:t xml:space="preserve"> are the</w:t>
        </w:r>
      </w:ins>
      <w:ins w:id="773" w:author="季 晨瑞" w:date="2018-09-21T14:17:00Z">
        <w:r>
          <w:rPr>
            <w:rFonts w:ascii="Times New Roman" w:hAnsi="Times New Roman"/>
            <w:bCs/>
            <w:color w:val="000000"/>
            <w:sz w:val="24"/>
          </w:rPr>
          <w:t xml:space="preserve"> area of the peak at 4.3 ppm and 2.0 ppm respectively.</w:t>
        </w:r>
      </w:ins>
      <w:ins w:id="774" w:author="季 晨瑞" w:date="2018-09-21T14:18:00Z">
        <w:r>
          <w:rPr>
            <w:rFonts w:ascii="Times New Roman" w:hAnsi="Times New Roman"/>
            <w:bCs/>
            <w:color w:val="000000"/>
            <w:sz w:val="24"/>
          </w:rPr>
          <w:t xml:space="preserve"> The substitution of BPPO is 30%.</w:t>
        </w:r>
      </w:ins>
    </w:p>
    <w:p w:rsidR="00A95568" w:rsidRDefault="00777E8F" w:rsidP="00A95568">
      <w:pPr>
        <w:widowControl/>
        <w:spacing w:line="480" w:lineRule="auto"/>
        <w:jc w:val="center"/>
        <w:rPr>
          <w:ins w:id="775" w:author="季 晨瑞" w:date="2018-09-23T13:24:00Z"/>
          <w:rFonts w:ascii="Times New Roman" w:hAnsi="Times New Roman"/>
          <w:bCs/>
          <w:color w:val="000000"/>
          <w:sz w:val="24"/>
        </w:rPr>
      </w:pPr>
      <w:ins w:id="776" w:author="季 晨瑞" w:date="2018-10-09T16:10:00Z">
        <w:r>
          <w:rPr>
            <w:rFonts w:ascii="Times New Roman" w:hAnsi="Times New Roman"/>
            <w:bCs/>
            <w:noProof/>
            <w:color w:val="000000"/>
            <w:sz w:val="24"/>
          </w:rPr>
          <w:drawing>
            <wp:inline distT="0" distB="0" distL="0" distR="0">
              <wp:extent cx="5274310" cy="37026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核磁.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702685"/>
                      </a:xfrm>
                      <a:prstGeom prst="rect">
                        <a:avLst/>
                      </a:prstGeom>
                    </pic:spPr>
                  </pic:pic>
                </a:graphicData>
              </a:graphic>
            </wp:inline>
          </w:drawing>
        </w:r>
      </w:ins>
    </w:p>
    <w:p w:rsidR="00A95568" w:rsidRPr="00A95568" w:rsidRDefault="00A95568">
      <w:pPr>
        <w:widowControl/>
        <w:spacing w:line="480" w:lineRule="auto"/>
        <w:jc w:val="center"/>
        <w:rPr>
          <w:ins w:id="777" w:author="季 晨瑞" w:date="2018-09-21T14:15:00Z"/>
          <w:rFonts w:ascii="Times New Roman" w:hAnsi="Times New Roman"/>
          <w:bCs/>
          <w:color w:val="000000"/>
          <w:sz w:val="24"/>
          <w:rPrChange w:id="778" w:author="季 晨瑞" w:date="2018-09-23T13:25:00Z">
            <w:rPr>
              <w:ins w:id="779" w:author="季 晨瑞" w:date="2018-09-21T14:15:00Z"/>
              <w:rFonts w:ascii="Times New Roman" w:hAnsi="Times New Roman"/>
              <w:b/>
              <w:bCs/>
              <w:color w:val="000000"/>
              <w:sz w:val="24"/>
            </w:rPr>
          </w:rPrChange>
        </w:rPr>
        <w:pPrChange w:id="780" w:author="季 晨瑞" w:date="2018-09-23T13:24:00Z">
          <w:pPr>
            <w:widowControl/>
            <w:spacing w:line="480" w:lineRule="auto"/>
            <w:jc w:val="left"/>
          </w:pPr>
        </w:pPrChange>
      </w:pPr>
      <w:ins w:id="781" w:author="季 晨瑞" w:date="2018-09-23T13:24:00Z">
        <w:r>
          <w:rPr>
            <w:rFonts w:ascii="Times New Roman" w:hAnsi="Times New Roman" w:hint="eastAsia"/>
            <w:bCs/>
            <w:color w:val="000000"/>
            <w:sz w:val="24"/>
          </w:rPr>
          <w:t>F</w:t>
        </w:r>
        <w:r>
          <w:rPr>
            <w:rFonts w:ascii="Times New Roman" w:hAnsi="Times New Roman"/>
            <w:bCs/>
            <w:color w:val="000000"/>
            <w:sz w:val="24"/>
          </w:rPr>
          <w:t>ig.3</w:t>
        </w:r>
      </w:ins>
      <w:ins w:id="782" w:author="季 晨瑞" w:date="2018-09-23T13:25:00Z">
        <w:r>
          <w:rPr>
            <w:rFonts w:ascii="Times New Roman" w:hAnsi="Times New Roman"/>
            <w:bCs/>
            <w:color w:val="000000"/>
            <w:sz w:val="24"/>
          </w:rPr>
          <w:t xml:space="preserve"> </w:t>
        </w:r>
        <w:r>
          <w:rPr>
            <w:rFonts w:ascii="Times New Roman" w:hAnsi="Times New Roman"/>
            <w:bCs/>
            <w:color w:val="000000"/>
            <w:sz w:val="24"/>
            <w:vertAlign w:val="superscript"/>
          </w:rPr>
          <w:t>1</w:t>
        </w:r>
        <w:r>
          <w:rPr>
            <w:rFonts w:ascii="Times New Roman" w:hAnsi="Times New Roman"/>
            <w:bCs/>
            <w:color w:val="000000"/>
            <w:sz w:val="24"/>
          </w:rPr>
          <w:t>H NMR spectra of BPPO in CDCl</w:t>
        </w:r>
        <w:r>
          <w:rPr>
            <w:rFonts w:ascii="Times New Roman" w:hAnsi="Times New Roman"/>
            <w:bCs/>
            <w:color w:val="000000"/>
            <w:sz w:val="24"/>
            <w:vertAlign w:val="subscript"/>
          </w:rPr>
          <w:t>3</w:t>
        </w:r>
      </w:ins>
    </w:p>
    <w:p w:rsidR="0037097A" w:rsidRPr="00FC70D4" w:rsidRDefault="0037097A" w:rsidP="00B10FB0">
      <w:pPr>
        <w:widowControl/>
        <w:spacing w:line="480" w:lineRule="auto"/>
        <w:jc w:val="left"/>
        <w:rPr>
          <w:sz w:val="24"/>
        </w:rPr>
      </w:pPr>
      <w:r w:rsidRPr="00FC70D4">
        <w:rPr>
          <w:rFonts w:ascii="Times New Roman" w:hAnsi="Times New Roman" w:hint="eastAsia"/>
          <w:b/>
          <w:bCs/>
          <w:color w:val="000000"/>
          <w:sz w:val="24"/>
        </w:rPr>
        <w:t xml:space="preserve">3.2 </w:t>
      </w:r>
      <w:ins w:id="783" w:author="季 晨瑞" w:date="2018-09-21T14:21:00Z">
        <w:r w:rsidR="00A352E8">
          <w:rPr>
            <w:rFonts w:ascii="Times New Roman" w:eastAsia="AdvOTaa6301a5 . B" w:hAnsi="Times New Roman"/>
            <w:b/>
            <w:bCs/>
            <w:color w:val="000000"/>
            <w:sz w:val="24"/>
          </w:rPr>
          <w:t>FTIR spect</w:t>
        </w:r>
        <w:bookmarkStart w:id="784" w:name="_GoBack"/>
        <w:bookmarkEnd w:id="784"/>
        <w:r w:rsidR="00A352E8">
          <w:rPr>
            <w:rFonts w:ascii="Times New Roman" w:eastAsia="AdvOTaa6301a5 . B" w:hAnsi="Times New Roman"/>
            <w:b/>
            <w:bCs/>
            <w:color w:val="000000"/>
            <w:sz w:val="24"/>
          </w:rPr>
          <w:t>ra of membranes</w:t>
        </w:r>
      </w:ins>
      <w:del w:id="785" w:author="季 晨瑞" w:date="2018-09-21T14:21:00Z">
        <w:r w:rsidRPr="00FC70D4" w:rsidDel="00A352E8">
          <w:rPr>
            <w:rFonts w:ascii="Times New Roman" w:eastAsia="AdvOTaa6301a5 . B" w:hAnsi="Times New Roman"/>
            <w:b/>
            <w:bCs/>
            <w:color w:val="000000"/>
            <w:sz w:val="24"/>
          </w:rPr>
          <w:delText xml:space="preserve">Preparation of </w:delText>
        </w:r>
        <w:r w:rsidRPr="005F11BA" w:rsidDel="00A352E8">
          <w:rPr>
            <w:rFonts w:ascii="Times New Roman" w:eastAsia="AdvOTaa6301a5 . B" w:hAnsi="Times New Roman"/>
            <w:b/>
            <w:bCs/>
            <w:color w:val="000000"/>
            <w:sz w:val="24"/>
            <w:highlight w:val="yellow"/>
            <w:rPrChange w:id="786" w:author="lenovo" w:date="2017-09-22T10:31:00Z">
              <w:rPr>
                <w:rFonts w:ascii="Times New Roman" w:eastAsia="AdvOTaa6301a5 . B" w:hAnsi="Times New Roman"/>
                <w:b/>
                <w:bCs/>
                <w:color w:val="000000"/>
                <w:sz w:val="24"/>
              </w:rPr>
            </w:rPrChange>
          </w:rPr>
          <w:delText>PBI</w:delText>
        </w:r>
        <w:r w:rsidRPr="00FC70D4" w:rsidDel="00A352E8">
          <w:rPr>
            <w:rFonts w:ascii="Times New Roman" w:eastAsia="AdvOTaa6301a5 . B" w:hAnsi="Times New Roman"/>
            <w:b/>
            <w:bCs/>
            <w:color w:val="000000"/>
            <w:sz w:val="24"/>
          </w:rPr>
          <w:delText xml:space="preserve"> based composite membranes</w:delText>
        </w:r>
      </w:del>
    </w:p>
    <w:p w:rsidR="0037097A" w:rsidDel="00A969CA" w:rsidRDefault="00F475BB">
      <w:pPr>
        <w:widowControl/>
        <w:spacing w:line="480" w:lineRule="auto"/>
        <w:ind w:firstLineChars="200" w:firstLine="480"/>
        <w:rPr>
          <w:del w:id="787" w:author="季 晨瑞" w:date="2018-09-21T14:24:00Z"/>
          <w:rFonts w:ascii="Times New Roman" w:eastAsia="AdvOT999035f4" w:hAnsi="Times New Roman"/>
          <w:color w:val="000000"/>
          <w:sz w:val="24"/>
        </w:rPr>
      </w:pPr>
      <w:ins w:id="788" w:author="季 晨瑞" w:date="2018-10-04T13:52:00Z">
        <w:r>
          <w:rPr>
            <w:rFonts w:ascii="Times New Roman" w:eastAsia="AdvOT999035f4" w:hAnsi="Times New Roman"/>
            <w:color w:val="000000"/>
            <w:sz w:val="24"/>
          </w:rPr>
          <w:t>FTIR spectra of membrane</w:t>
        </w:r>
      </w:ins>
      <w:ins w:id="789" w:author="季 晨瑞" w:date="2018-10-04T15:19:00Z">
        <w:r w:rsidR="00D9734C">
          <w:rPr>
            <w:rFonts w:ascii="Times New Roman" w:eastAsia="AdvOT999035f4" w:hAnsi="Times New Roman"/>
            <w:color w:val="000000"/>
            <w:sz w:val="24"/>
          </w:rPr>
          <w:t xml:space="preserve">s </w:t>
        </w:r>
      </w:ins>
      <w:ins w:id="790" w:author="季 晨瑞" w:date="2018-10-04T15:20:00Z">
        <w:r w:rsidR="00B40D13">
          <w:rPr>
            <w:rFonts w:ascii="Times New Roman" w:eastAsia="AdvOT999035f4" w:hAnsi="Times New Roman"/>
            <w:color w:val="000000"/>
            <w:sz w:val="24"/>
          </w:rPr>
          <w:t xml:space="preserve">P0, P1, P2 are shown in Fig.4. </w:t>
        </w:r>
      </w:ins>
      <w:ins w:id="791" w:author="季 晨瑞" w:date="2018-10-04T15:21:00Z">
        <w:r w:rsidR="00B40D13">
          <w:rPr>
            <w:rFonts w:ascii="Times New Roman" w:eastAsia="AdvOT999035f4" w:hAnsi="Times New Roman"/>
            <w:color w:val="000000"/>
            <w:sz w:val="24"/>
          </w:rPr>
          <w:t>All the spectra show a large band between 3100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xml:space="preserve"> and 3700 cm</w:t>
        </w:r>
        <w:r w:rsidR="00B40D13">
          <w:rPr>
            <w:rFonts w:ascii="Times New Roman" w:eastAsia="AdvOT999035f4" w:hAnsi="Times New Roman"/>
            <w:color w:val="000000"/>
            <w:sz w:val="24"/>
            <w:vertAlign w:val="superscript"/>
          </w:rPr>
          <w:t>-1</w:t>
        </w:r>
        <w:r w:rsidR="00B40D13">
          <w:rPr>
            <w:rFonts w:ascii="Times New Roman" w:eastAsia="AdvOT999035f4" w:hAnsi="Times New Roman"/>
            <w:color w:val="000000"/>
            <w:sz w:val="24"/>
          </w:rPr>
          <w:t>, which</w:t>
        </w:r>
      </w:ins>
      <w:ins w:id="792" w:author="季 晨瑞" w:date="2018-10-04T15:22:00Z">
        <w:r w:rsidR="00B40D13">
          <w:rPr>
            <w:rFonts w:ascii="Times New Roman" w:eastAsia="AdvOT999035f4" w:hAnsi="Times New Roman"/>
            <w:color w:val="000000"/>
            <w:sz w:val="24"/>
          </w:rPr>
          <w:t xml:space="preserve"> </w:t>
        </w:r>
      </w:ins>
      <w:ins w:id="793" w:author="季 晨瑞" w:date="2018-10-04T15:24:00Z">
        <w:r w:rsidR="00B40D13">
          <w:rPr>
            <w:rFonts w:ascii="Times New Roman" w:eastAsia="AdvOT999035f4" w:hAnsi="Times New Roman"/>
            <w:color w:val="000000"/>
            <w:sz w:val="24"/>
          </w:rPr>
          <w:t xml:space="preserve">is ascribed to the stretching vibration of </w:t>
        </w:r>
      </w:ins>
      <w:ins w:id="794" w:author="季 晨瑞" w:date="2018-10-04T15:25:00Z">
        <w:r w:rsidR="00B40D13">
          <w:rPr>
            <w:rFonts w:ascii="Times New Roman" w:eastAsia="AdvOT999035f4" w:hAnsi="Times New Roman"/>
            <w:color w:val="000000"/>
            <w:sz w:val="24"/>
          </w:rPr>
          <w:t>-OH groups from Si-OH groups and absorbed water.</w:t>
        </w:r>
      </w:ins>
      <w:ins w:id="795" w:author="季 晨瑞" w:date="2018-10-04T16:11:00Z">
        <w:r w:rsidR="00BE7D63">
          <w:rPr>
            <w:rFonts w:ascii="Times New Roman" w:eastAsia="AdvOT999035f4" w:hAnsi="Times New Roman"/>
            <w:color w:val="000000"/>
            <w:sz w:val="24"/>
          </w:rPr>
          <w:t xml:space="preserve"> The bands </w:t>
        </w:r>
      </w:ins>
      <w:ins w:id="796" w:author="季 晨瑞" w:date="2018-10-04T16:14:00Z">
        <w:r w:rsidR="00A969CA">
          <w:rPr>
            <w:rFonts w:ascii="Times New Roman" w:eastAsia="AdvOT999035f4" w:hAnsi="Times New Roman"/>
            <w:color w:val="000000"/>
            <w:sz w:val="24"/>
          </w:rPr>
          <w:t>int</w:t>
        </w:r>
      </w:ins>
      <w:ins w:id="797" w:author="季 晨瑞" w:date="2018-10-04T16:13:00Z">
        <w:r w:rsidR="00A969CA">
          <w:rPr>
            <w:rFonts w:ascii="Times New Roman" w:eastAsia="AdvOT999035f4" w:hAnsi="Times New Roman"/>
            <w:color w:val="000000"/>
            <w:sz w:val="24"/>
          </w:rPr>
          <w:t xml:space="preserve"> </w:t>
        </w:r>
      </w:ins>
      <w:ins w:id="798" w:author="季 晨瑞" w:date="2018-10-04T16:11:00Z">
        <w:r w:rsidR="00BE7D63">
          <w:rPr>
            <w:rFonts w:ascii="Times New Roman" w:eastAsia="AdvOT999035f4" w:hAnsi="Times New Roman"/>
            <w:color w:val="000000"/>
            <w:sz w:val="24"/>
          </w:rPr>
          <w:t xml:space="preserve">the </w:t>
        </w:r>
        <w:r w:rsidR="00BE7D63">
          <w:rPr>
            <w:rFonts w:ascii="Times New Roman" w:eastAsia="AdvOT999035f4" w:hAnsi="Times New Roman"/>
            <w:color w:val="000000"/>
            <w:sz w:val="24"/>
          </w:rPr>
          <w:lastRenderedPageBreak/>
          <w:t>285</w:t>
        </w:r>
      </w:ins>
      <w:ins w:id="799" w:author="季 晨瑞" w:date="2018-10-04T16:12:00Z">
        <w:r w:rsidR="00A969CA">
          <w:rPr>
            <w:rFonts w:ascii="Times New Roman" w:eastAsia="AdvOT999035f4" w:hAnsi="Times New Roman"/>
            <w:color w:val="000000"/>
            <w:sz w:val="24"/>
          </w:rPr>
          <w:t>0</w:t>
        </w:r>
      </w:ins>
      <w:ins w:id="800" w:author="季 晨瑞" w:date="2018-10-04T16:14:00Z">
        <w:r w:rsidR="00A969CA">
          <w:rPr>
            <w:rFonts w:ascii="Times New Roman" w:eastAsia="AdvOT999035f4" w:hAnsi="Times New Roman"/>
            <w:color w:val="000000"/>
            <w:sz w:val="24"/>
          </w:rPr>
          <w:t>-2900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region and at 1465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are from the stretching of CH</w:t>
        </w:r>
        <w:r w:rsidR="00A969CA">
          <w:rPr>
            <w:rFonts w:ascii="Times New Roman" w:eastAsia="AdvOT999035f4" w:hAnsi="Times New Roman"/>
            <w:color w:val="000000"/>
            <w:sz w:val="24"/>
            <w:vertAlign w:val="subscript"/>
          </w:rPr>
          <w:t>3</w:t>
        </w:r>
        <w:r w:rsidR="00A969CA">
          <w:rPr>
            <w:rFonts w:ascii="Times New Roman" w:eastAsia="AdvOT999035f4" w:hAnsi="Times New Roman"/>
            <w:color w:val="000000"/>
            <w:sz w:val="24"/>
          </w:rPr>
          <w:t>-</w:t>
        </w:r>
      </w:ins>
      <w:ins w:id="801" w:author="季 晨瑞" w:date="2018-10-04T16:15:00Z">
        <w:r w:rsidR="00A969CA">
          <w:rPr>
            <w:rFonts w:ascii="Times New Roman" w:eastAsia="AdvOT999035f4" w:hAnsi="Times New Roman"/>
            <w:color w:val="000000"/>
            <w:sz w:val="24"/>
          </w:rPr>
          <w:t>,-CH</w:t>
        </w:r>
        <w:r w:rsidR="00A969CA">
          <w:rPr>
            <w:rFonts w:ascii="Times New Roman" w:eastAsia="AdvOT999035f4" w:hAnsi="Times New Roman"/>
            <w:color w:val="000000"/>
            <w:sz w:val="24"/>
            <w:vertAlign w:val="subscript"/>
          </w:rPr>
          <w:t>2</w:t>
        </w:r>
        <w:r w:rsidR="00A969CA">
          <w:rPr>
            <w:rFonts w:ascii="Times New Roman" w:eastAsia="AdvOT999035f4" w:hAnsi="Times New Roman"/>
            <w:color w:val="000000"/>
            <w:sz w:val="24"/>
          </w:rPr>
          <w:t xml:space="preserve">- </w:t>
        </w:r>
        <w:r w:rsidR="00A969CA">
          <w:rPr>
            <w:rFonts w:ascii="Times New Roman" w:eastAsia="AdvOT999035f4" w:hAnsi="Times New Roman" w:hint="eastAsia"/>
            <w:color w:val="000000"/>
            <w:sz w:val="24"/>
          </w:rPr>
          <w:t>and</w:t>
        </w:r>
        <w:r w:rsidR="00A969CA">
          <w:rPr>
            <w:rFonts w:ascii="Times New Roman" w:eastAsia="AdvOT999035f4" w:hAnsi="Times New Roman"/>
            <w:color w:val="000000"/>
            <w:sz w:val="24"/>
          </w:rPr>
          <w:t xml:space="preserve"> </w:t>
        </w:r>
      </w:ins>
      <w:ins w:id="802" w:author="季 晨瑞" w:date="2018-10-04T16:16:00Z">
        <w:r w:rsidR="00A969CA">
          <w:rPr>
            <w:rFonts w:ascii="Times New Roman" w:eastAsia="AdvOT999035f4" w:hAnsi="Times New Roman"/>
            <w:color w:val="000000"/>
            <w:sz w:val="24"/>
          </w:rPr>
          <w:t>=CH- groups</w:t>
        </w:r>
      </w:ins>
      <w:ins w:id="803" w:author="季 晨瑞" w:date="2018-10-04T16:17:00Z">
        <w:r w:rsidR="00A969CA">
          <w:rPr>
            <w:rFonts w:ascii="Times New Roman" w:eastAsia="AdvOT999035f4" w:hAnsi="Times New Roman"/>
            <w:color w:val="000000"/>
            <w:sz w:val="24"/>
          </w:rPr>
          <w:t>. The brand at 1610 cm</w:t>
        </w:r>
        <w:r w:rsidR="00A969CA">
          <w:rPr>
            <w:rFonts w:ascii="Times New Roman" w:eastAsia="AdvOT999035f4" w:hAnsi="Times New Roman"/>
            <w:color w:val="000000"/>
            <w:sz w:val="24"/>
            <w:vertAlign w:val="superscript"/>
          </w:rPr>
          <w:t>-1</w:t>
        </w:r>
        <w:r w:rsidR="00A969CA">
          <w:rPr>
            <w:rFonts w:ascii="Times New Roman" w:eastAsia="AdvOT999035f4" w:hAnsi="Times New Roman"/>
            <w:color w:val="000000"/>
            <w:sz w:val="24"/>
          </w:rPr>
          <w:t xml:space="preserve"> is attributed to the</w:t>
        </w:r>
      </w:ins>
      <w:ins w:id="804" w:author="季 晨瑞" w:date="2018-10-04T16:18:00Z">
        <w:r w:rsidR="00A969CA">
          <w:rPr>
            <w:rFonts w:ascii="Times New Roman" w:eastAsia="AdvOT999035f4" w:hAnsi="Times New Roman"/>
            <w:color w:val="000000"/>
            <w:sz w:val="24"/>
          </w:rPr>
          <w:t xml:space="preserve"> c=c stretching vibration in phenyl groups</w:t>
        </w:r>
      </w:ins>
      <w:ins w:id="805" w:author="季 晨瑞" w:date="2018-10-04T16:20:00Z">
        <w:r w:rsidR="00A969CA">
          <w:rPr>
            <w:rFonts w:ascii="Times New Roman" w:eastAsia="AdvOT999035f4" w:hAnsi="Times New Roman"/>
            <w:color w:val="000000"/>
            <w:sz w:val="24"/>
          </w:rPr>
          <w:t>.</w:t>
        </w:r>
      </w:ins>
      <w:del w:id="806" w:author="季 晨瑞" w:date="2018-10-04T13:48:00Z">
        <w:r w:rsidR="0037097A" w:rsidRPr="00FC70D4" w:rsidDel="00F475BB">
          <w:rPr>
            <w:rFonts w:ascii="Times New Roman" w:hAnsi="Times New Roman" w:hint="eastAsia"/>
            <w:color w:val="000000"/>
            <w:sz w:val="24"/>
          </w:rPr>
          <w:delText>F</w:delText>
        </w:r>
      </w:del>
      <w:del w:id="807" w:author="季 晨瑞" w:date="2018-09-21T14:24:00Z">
        <w:r w:rsidR="0037097A" w:rsidRPr="00FC70D4" w:rsidDel="00A07547">
          <w:rPr>
            <w:rFonts w:ascii="Times New Roman" w:eastAsia="AdvOT999035f4" w:hAnsi="Times New Roman"/>
            <w:color w:val="000000"/>
            <w:sz w:val="24"/>
          </w:rPr>
          <w:delText>rom</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photographs in Fig.1</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GO has a poor dispersion in common organic</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solvents.</w:delText>
        </w:r>
        <w:r w:rsidR="0037097A" w:rsidRPr="00FC70D4" w:rsidDel="00A07547">
          <w:rPr>
            <w:rFonts w:ascii="Times New Roman" w:hAnsi="Times New Roman" w:hint="eastAsia"/>
            <w:color w:val="000000"/>
            <w:sz w:val="24"/>
          </w:rPr>
          <w:delText xml:space="preserve">and </w:delText>
        </w:r>
        <w:r w:rsidR="0037097A" w:rsidRPr="00FC70D4" w:rsidDel="00A07547">
          <w:rPr>
            <w:rFonts w:ascii="Times New Roman" w:eastAsia="AdvOT999035f4" w:hAnsi="Times New Roman"/>
            <w:color w:val="000000"/>
            <w:sz w:val="24"/>
          </w:rPr>
          <w:delText>the GO</w:delText>
        </w:r>
        <w:r w:rsidR="0037097A" w:rsidRPr="00FC70D4" w:rsidDel="00A07547">
          <w:rPr>
            <w:rFonts w:ascii="Times New Roman" w:hAnsi="Times New Roman" w:hint="eastAsia"/>
            <w:color w:val="000000"/>
            <w:sz w:val="24"/>
          </w:rPr>
          <w:delText>/BPPO</w:delText>
        </w:r>
        <w:r w:rsidR="0037097A" w:rsidRPr="00FC70D4" w:rsidDel="00A07547">
          <w:rPr>
            <w:rFonts w:ascii="宋体" w:hAnsi="宋体" w:cs="宋体"/>
            <w:sz w:val="24"/>
          </w:rPr>
          <w:delText xml:space="preserve"> </w:delText>
        </w:r>
        <w:r w:rsidR="0037097A" w:rsidRPr="00FC70D4" w:rsidDel="00A07547">
          <w:rPr>
            <w:rFonts w:ascii="Times New Roman" w:eastAsia="AdvOT999035f4" w:hAnsi="Times New Roman"/>
            <w:color w:val="000000"/>
            <w:sz w:val="24"/>
          </w:rPr>
          <w:delText>membrane showed a rough and phase-separated appearance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Nevertheless, MGO has a good dispersion in </w:delText>
        </w:r>
        <w:r w:rsidR="0037097A" w:rsidRPr="00FC70D4" w:rsidDel="00A07547">
          <w:rPr>
            <w:rFonts w:ascii="Times New Roman" w:hAnsi="Times New Roman" w:hint="eastAsia"/>
            <w:color w:val="000000"/>
            <w:sz w:val="24"/>
          </w:rPr>
          <w:delText xml:space="preserve">DMF, DMAc </w:delText>
        </w:r>
        <w:r w:rsidR="0037097A" w:rsidRPr="00FC70D4" w:rsidDel="00A07547">
          <w:rPr>
            <w:rFonts w:ascii="Times New Roman" w:eastAsia="AdvOT999035f4" w:hAnsi="Times New Roman"/>
            <w:color w:val="000000"/>
            <w:sz w:val="24"/>
          </w:rPr>
          <w:delText xml:space="preserve">and exhibits an excellent compatibility with </w:delText>
        </w:r>
        <w:r w:rsidR="0037097A" w:rsidRPr="00FC70D4" w:rsidDel="00A07547">
          <w:rPr>
            <w:rFonts w:ascii="Times New Roman" w:hAnsi="Times New Roman" w:hint="eastAsia"/>
            <w:color w:val="000000"/>
            <w:sz w:val="24"/>
          </w:rPr>
          <w:delText>BPPO</w:delText>
        </w:r>
        <w:r w:rsidR="0037097A" w:rsidRPr="00FC70D4" w:rsidDel="00A07547">
          <w:rPr>
            <w:rFonts w:ascii="Times New Roman" w:eastAsia="AdvOT999035f4" w:hAnsi="Times New Roman"/>
            <w:color w:val="000000"/>
            <w:sz w:val="24"/>
          </w:rPr>
          <w:delText>, MGO in the</w:delText>
        </w:r>
        <w:r w:rsidR="0037097A" w:rsidRPr="00FC70D4" w:rsidDel="00A07547">
          <w:rPr>
            <w:rFonts w:ascii="Times New Roman" w:hAnsi="Times New Roman" w:hint="eastAsia"/>
            <w:color w:val="000000"/>
            <w:sz w:val="24"/>
          </w:rPr>
          <w:delText xml:space="preserve"> composite</w:delText>
        </w:r>
        <w:r w:rsidR="0037097A" w:rsidRPr="00FC70D4" w:rsidDel="00A07547">
          <w:rPr>
            <w:rFonts w:ascii="Times New Roman" w:eastAsia="AdvOT999035f4" w:hAnsi="Times New Roman"/>
            <w:color w:val="000000"/>
            <w:sz w:val="24"/>
          </w:rPr>
          <w:delText xml:space="preserve"> membrane was</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well-distributed and 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composite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membrane was transparent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uniform.</w:delText>
        </w:r>
        <w:r w:rsidR="0037097A" w:rsidRPr="00FC70D4" w:rsidDel="00A07547">
          <w:rPr>
            <w:rFonts w:ascii="Times New Roman" w:hAnsi="Times New Roman"/>
            <w:sz w:val="24"/>
          </w:rPr>
          <w:delText xml:space="preserve"> </w:delText>
        </w:r>
        <w:r w:rsidR="0037097A" w:rsidRPr="00FC70D4" w:rsidDel="00A07547">
          <w:rPr>
            <w:rFonts w:ascii="Times New Roman" w:hAnsi="Times New Roman" w:hint="eastAsia"/>
            <w:sz w:val="24"/>
          </w:rPr>
          <w:delText xml:space="preserve">We </w:delText>
        </w:r>
        <w:r w:rsidR="0037097A" w:rsidRPr="00FC70D4" w:rsidDel="00A07547">
          <w:rPr>
            <w:rFonts w:ascii="Times New Roman" w:hAnsi="Times New Roman"/>
            <w:sz w:val="24"/>
          </w:rPr>
          <w:delText>observe</w:delText>
        </w:r>
        <w:r w:rsidR="0037097A" w:rsidRPr="00FC70D4" w:rsidDel="00A07547">
          <w:rPr>
            <w:rFonts w:ascii="Times New Roman" w:hAnsi="Times New Roman" w:hint="eastAsia"/>
            <w:sz w:val="24"/>
          </w:rPr>
          <w:delText>d the microscopic</w:delText>
        </w:r>
        <w:r w:rsidR="0037097A" w:rsidRPr="00FC70D4" w:rsidDel="00A07547">
          <w:rPr>
            <w:rFonts w:ascii="Times New Roman" w:hAnsi="Times New Roman"/>
            <w:sz w:val="24"/>
          </w:rPr>
          <w:delText xml:space="preserve"> dispersion of </w:delText>
        </w:r>
        <w:r w:rsidR="0037097A" w:rsidRPr="00FC70D4" w:rsidDel="00A07547">
          <w:rPr>
            <w:rFonts w:ascii="Times New Roman" w:hAnsi="Times New Roman" w:hint="eastAsia"/>
            <w:sz w:val="24"/>
          </w:rPr>
          <w:delText>M</w:delText>
        </w:r>
        <w:r w:rsidR="0037097A" w:rsidRPr="00FC70D4" w:rsidDel="00A07547">
          <w:rPr>
            <w:rFonts w:ascii="Times New Roman" w:hAnsi="Times New Roman"/>
            <w:sz w:val="24"/>
          </w:rPr>
          <w:delText>GO in the composite membrane</w:delText>
        </w:r>
        <w:r w:rsidR="0037097A" w:rsidRPr="00FC70D4" w:rsidDel="00A07547">
          <w:rPr>
            <w:rFonts w:ascii="Times New Roman" w:hAnsi="Times New Roman" w:hint="eastAsia"/>
            <w:sz w:val="24"/>
          </w:rPr>
          <w:delText xml:space="preserve"> </w:delText>
        </w:r>
        <w:r w:rsidR="0037097A" w:rsidRPr="00FC70D4" w:rsidDel="00A07547">
          <w:rPr>
            <w:rFonts w:ascii="Times New Roman" w:eastAsia="AdvOT999035f4" w:hAnsi="Times New Roman"/>
            <w:color w:val="000000"/>
            <w:sz w:val="24"/>
          </w:rPr>
          <w:delText>by SEM</w:delText>
        </w:r>
        <w:r w:rsidR="0037097A" w:rsidRPr="00FC70D4" w:rsidDel="00A07547">
          <w:rPr>
            <w:rFonts w:ascii="Times New Roman" w:hAnsi="Times New Roman" w:hint="eastAsia"/>
            <w:color w:val="000000"/>
            <w:sz w:val="24"/>
          </w:rPr>
          <w:delText xml:space="preserve"> </w:delText>
        </w:r>
        <w:r w:rsidR="0037097A" w:rsidRPr="009C296C" w:rsidDel="00A07547">
          <w:rPr>
            <w:rFonts w:ascii="Times New Roman" w:hAnsi="Times New Roman" w:hint="eastAsia"/>
            <w:color w:val="000000"/>
            <w:sz w:val="24"/>
          </w:rPr>
          <w:delText xml:space="preserve">as shown in </w:delText>
        </w:r>
        <w:r w:rsidR="0037097A" w:rsidRPr="009C296C" w:rsidDel="00A07547">
          <w:rPr>
            <w:rFonts w:ascii="Times New Roman" w:eastAsia="AdvOT999035f4" w:hAnsi="Times New Roman"/>
            <w:color w:val="000000"/>
            <w:sz w:val="24"/>
          </w:rPr>
          <w:delText>Fig.</w:delText>
        </w:r>
        <w:r w:rsidR="0037097A" w:rsidRPr="009C296C" w:rsidDel="00A07547">
          <w:rPr>
            <w:rFonts w:ascii="Times New Roman" w:hAnsi="Times New Roman" w:hint="eastAsia"/>
            <w:color w:val="000000"/>
            <w:sz w:val="24"/>
          </w:rPr>
          <w:delText>5</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From the surface(a,b) and cross section images(c,d) of the composite membrane, </w:delText>
        </w:r>
        <w:r w:rsidR="0037097A" w:rsidRPr="00FC70D4" w:rsidDel="00A07547">
          <w:rPr>
            <w:rFonts w:ascii="Times New Roman" w:eastAsia="AdvOT999035f4" w:hAnsi="Times New Roman"/>
            <w:color w:val="000000"/>
            <w:sz w:val="24"/>
          </w:rPr>
          <w:delText>No entangled or aggregated MGO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particles appeared</w:delText>
        </w:r>
        <w:r w:rsidR="0037097A" w:rsidRPr="00FC70D4" w:rsidDel="00A07547">
          <w:rPr>
            <w:rFonts w:ascii="Times New Roman" w:hAnsi="Times New Roman" w:hint="eastAsia"/>
            <w:color w:val="000000"/>
            <w:sz w:val="24"/>
          </w:rPr>
          <w:delText xml:space="preserve"> and </w:delText>
        </w:r>
        <w:r w:rsidR="0037097A" w:rsidRPr="00FC70D4" w:rsidDel="00A07547">
          <w:rPr>
            <w:rFonts w:ascii="Times New Roman" w:eastAsia="AdvOT999035f4" w:hAnsi="Times New Roman"/>
            <w:color w:val="000000"/>
            <w:sz w:val="24"/>
          </w:rPr>
          <w:delText>the hybrid membrane i</w:delText>
        </w:r>
        <w:r w:rsidR="0037097A" w:rsidRPr="00FC70D4" w:rsidDel="00A07547">
          <w:rPr>
            <w:rFonts w:ascii="Times New Roman" w:hAnsi="Times New Roman" w:hint="eastAsia"/>
            <w:color w:val="000000"/>
            <w:sz w:val="24"/>
          </w:rPr>
          <w:delText>s</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n</w:delText>
        </w:r>
        <w:r w:rsidR="0037097A" w:rsidRPr="00FC70D4" w:rsidDel="00A07547">
          <w:rPr>
            <w:rFonts w:ascii="Times New Roman" w:eastAsia="AdvOT999035f4" w:hAnsi="Times New Roman"/>
            <w:color w:val="000000"/>
            <w:sz w:val="24"/>
          </w:rPr>
          <w:delText>onporous and dense</w:delText>
        </w:r>
        <w:r w:rsidR="0037097A" w:rsidRPr="00FC70D4" w:rsidDel="00A07547">
          <w:rPr>
            <w:rFonts w:ascii="Times New Roman" w:hAnsi="Times New Roman" w:hint="eastAsia"/>
            <w:color w:val="000000"/>
            <w:sz w:val="24"/>
          </w:rPr>
          <w:delText>,</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 xml:space="preserve">which </w:delText>
        </w:r>
        <w:r w:rsidR="0037097A" w:rsidRPr="00FC70D4" w:rsidDel="00A07547">
          <w:rPr>
            <w:rFonts w:ascii="Times New Roman" w:eastAsia="AdvOT999035f4" w:hAnsi="Times New Roman"/>
            <w:color w:val="000000"/>
            <w:sz w:val="24"/>
          </w:rPr>
          <w:delText>indicat</w:delText>
        </w:r>
        <w:r w:rsidR="0037097A" w:rsidRPr="00FC70D4" w:rsidDel="00A07547">
          <w:rPr>
            <w:rFonts w:ascii="Times New Roman" w:hAnsi="Times New Roman" w:hint="eastAsia"/>
            <w:color w:val="000000"/>
            <w:sz w:val="24"/>
          </w:rPr>
          <w:delText>ed</w:delText>
        </w:r>
        <w:r w:rsidR="0037097A" w:rsidRPr="00FC70D4" w:rsidDel="00A07547">
          <w:rPr>
            <w:rFonts w:ascii="Times New Roman" w:eastAsia="AdvOT999035f4" w:hAnsi="Times New Roman"/>
            <w:color w:val="000000"/>
            <w:sz w:val="24"/>
          </w:rPr>
          <w:delText xml:space="preserve"> the almost</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complete and homogeneous dispersion of MGO in the </w:delText>
        </w:r>
        <w:r w:rsidR="0037097A" w:rsidRPr="00FC70D4" w:rsidDel="00A07547">
          <w:rPr>
            <w:rFonts w:ascii="Times New Roman" w:hAnsi="Times New Roman" w:hint="eastAsia"/>
            <w:color w:val="000000"/>
            <w:sz w:val="24"/>
          </w:rPr>
          <w:delText xml:space="preserve">BPPO </w:delText>
        </w:r>
        <w:r w:rsidR="0037097A" w:rsidRPr="00FC70D4" w:rsidDel="00A07547">
          <w:rPr>
            <w:rFonts w:ascii="Times New Roman" w:eastAsia="AdvOT999035f4" w:hAnsi="Times New Roman"/>
            <w:color w:val="000000"/>
            <w:sz w:val="24"/>
          </w:rPr>
          <w:delText>polymer. In addition</w:delText>
        </w:r>
        <w:r w:rsidR="0037097A" w:rsidRPr="00FC70D4" w:rsidDel="00A07547">
          <w:rPr>
            <w:rFonts w:ascii="Times New Roman" w:hAnsi="Times New Roman" w:hint="eastAsia"/>
            <w:color w:val="000000"/>
            <w:sz w:val="24"/>
          </w:rPr>
          <w:delText xml:space="preserve">, it </w:delText>
        </w:r>
        <w:r w:rsidR="0037097A" w:rsidRPr="00FC70D4" w:rsidDel="00A07547">
          <w:rPr>
            <w:rFonts w:ascii="Times New Roman" w:eastAsia="AdvOT999035f4" w:hAnsi="Times New Roman"/>
            <w:color w:val="000000"/>
            <w:sz w:val="24"/>
          </w:rPr>
          <w:delText>should reduce</w:delText>
        </w:r>
        <w:r w:rsidR="0037097A" w:rsidRPr="00FC70D4" w:rsidDel="00A07547">
          <w:rPr>
            <w:rFonts w:ascii="Times New Roman" w:hAnsi="Times New Roman" w:hint="eastAsia"/>
            <w:color w:val="000000"/>
            <w:sz w:val="24"/>
          </w:rPr>
          <w:delText xml:space="preserve"> fuel</w:delText>
        </w:r>
        <w:r w:rsidR="0037097A" w:rsidRPr="00FC70D4" w:rsidDel="00A07547">
          <w:rPr>
            <w:rFonts w:ascii="Times New Roman" w:eastAsia="AdvOT999035f4" w:hAnsi="Times New Roman"/>
            <w:color w:val="000000"/>
            <w:sz w:val="24"/>
          </w:rPr>
          <w:delText xml:space="preserve"> crossover and</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enhance the fuel cell performance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 well dispersed MGO in the matrix is mainly due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to</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the</w:delText>
        </w:r>
        <w:r w:rsidR="0037097A" w:rsidRPr="00FC70D4" w:rsidDel="00A07547">
          <w:rPr>
            <w:rFonts w:ascii="Times New Roman" w:hAnsi="Times New Roman" w:hint="eastAsia"/>
            <w:color w:val="000000"/>
            <w:sz w:val="24"/>
          </w:rPr>
          <w:delText xml:space="preserve"> </w:delText>
        </w:r>
        <w:r w:rsidR="0037097A" w:rsidRPr="00FC70D4" w:rsidDel="00A07547">
          <w:rPr>
            <w:rFonts w:ascii="Times New Roman" w:eastAsia="AdvOT999035f4" w:hAnsi="Times New Roman"/>
            <w:color w:val="000000"/>
            <w:sz w:val="24"/>
          </w:rPr>
          <w:delText xml:space="preserve">formation </w:delText>
        </w:r>
        <w:r w:rsidR="0037097A" w:rsidRPr="00FC70D4" w:rsidDel="00A07547">
          <w:rPr>
            <w:rFonts w:ascii="Times New Roman" w:hAnsi="Times New Roman" w:hint="eastAsia"/>
            <w:color w:val="000000"/>
            <w:sz w:val="24"/>
          </w:rPr>
          <w:delText xml:space="preserve">of </w:delText>
        </w:r>
        <w:r w:rsidR="0037097A" w:rsidRPr="00FC70D4" w:rsidDel="00A07547">
          <w:rPr>
            <w:rFonts w:ascii="Times New Roman" w:eastAsia="AdvOT999035f4" w:hAnsi="Times New Roman"/>
            <w:color w:val="000000"/>
            <w:sz w:val="24"/>
          </w:rPr>
          <w:delText>covalent bond</w:delText>
        </w:r>
        <w:r w:rsidR="0037097A" w:rsidRPr="00FC70D4" w:rsidDel="00A07547">
          <w:rPr>
            <w:rFonts w:ascii="Times New Roman" w:hAnsi="Times New Roman" w:hint="eastAsia"/>
            <w:color w:val="000000"/>
            <w:sz w:val="24"/>
          </w:rPr>
          <w:delText xml:space="preserve"> between</w:delText>
        </w:r>
        <w:r w:rsidR="0037097A" w:rsidRPr="00FC70D4" w:rsidDel="00A07547">
          <w:rPr>
            <w:rFonts w:ascii="Times New Roman" w:eastAsia="AdvOT999035f4" w:hAnsi="Times New Roman"/>
            <w:color w:val="000000"/>
            <w:sz w:val="24"/>
          </w:rPr>
          <w:delText xml:space="preserve"> the tertiary amine groups</w:delText>
        </w:r>
        <w:r w:rsidR="0037097A" w:rsidRPr="00FC70D4" w:rsidDel="00A07547">
          <w:rPr>
            <w:rFonts w:ascii="Times New Roman" w:hAnsi="Times New Roman" w:hint="eastAsia"/>
            <w:color w:val="000000"/>
            <w:sz w:val="24"/>
          </w:rPr>
          <w:delText xml:space="preserve"> in </w:delText>
        </w:r>
        <w:r w:rsidR="0037097A" w:rsidRPr="00FC70D4" w:rsidDel="00A07547">
          <w:rPr>
            <w:rFonts w:ascii="Times New Roman" w:hAnsi="Times New Roman"/>
            <w:bCs/>
            <w:color w:val="000000"/>
            <w:kern w:val="44"/>
            <w:sz w:val="24"/>
            <w:shd w:val="clear" w:color="auto" w:fill="FFFFFF"/>
            <w:lang w:bidi="ar"/>
          </w:rPr>
          <w:delText>3-(Dimethylamino</w:delText>
        </w:r>
      </w:del>
      <w:ins w:id="808" w:author="lenovo" w:date="2017-09-22T10:31:00Z">
        <w:del w:id="809" w:author="季 晨瑞" w:date="2018-09-21T14:24:00Z">
          <w:r w:rsidR="005F11BA" w:rsidDel="00A07547">
            <w:rPr>
              <w:rFonts w:ascii="Times New Roman" w:hAnsi="Times New Roman" w:hint="eastAsia"/>
              <w:bCs/>
              <w:color w:val="000000"/>
              <w:kern w:val="44"/>
              <w:sz w:val="24"/>
              <w:shd w:val="clear" w:color="auto" w:fill="FFFFFF"/>
              <w:lang w:bidi="ar"/>
            </w:rPr>
            <w:delText>d</w:delText>
          </w:r>
          <w:r w:rsidR="005F11BA" w:rsidRPr="00FC70D4" w:rsidDel="00A07547">
            <w:rPr>
              <w:rFonts w:ascii="Times New Roman" w:hAnsi="Times New Roman"/>
              <w:bCs/>
              <w:color w:val="000000"/>
              <w:kern w:val="44"/>
              <w:sz w:val="24"/>
              <w:shd w:val="clear" w:color="auto" w:fill="FFFFFF"/>
              <w:lang w:bidi="ar"/>
            </w:rPr>
            <w:delText>imethylamino</w:delText>
          </w:r>
        </w:del>
      </w:ins>
      <w:del w:id="810" w:author="季 晨瑞" w:date="2018-09-21T14:24:00Z">
        <w:r w:rsidR="0037097A" w:rsidRPr="00FC70D4" w:rsidDel="00A07547">
          <w:rPr>
            <w:rFonts w:ascii="Times New Roman" w:hAnsi="Times New Roman"/>
            <w:bCs/>
            <w:color w:val="000000"/>
            <w:kern w:val="44"/>
            <w:sz w:val="24"/>
            <w:shd w:val="clear" w:color="auto" w:fill="FFFFFF"/>
            <w:lang w:bidi="ar"/>
          </w:rPr>
          <w:delText>)-1-propylamine</w:delText>
        </w:r>
        <w:r w:rsidR="0037097A" w:rsidRPr="00FC70D4" w:rsidDel="00A07547">
          <w:rPr>
            <w:rFonts w:ascii="Times New Roman" w:hAnsi="Times New Roman" w:hint="eastAsia"/>
            <w:bCs/>
            <w:color w:val="000000"/>
            <w:kern w:val="44"/>
            <w:sz w:val="24"/>
            <w:shd w:val="clear" w:color="auto" w:fill="FFFFFF"/>
            <w:lang w:bidi="ar"/>
          </w:rPr>
          <w:delText>m</w:delText>
        </w:r>
        <w:r w:rsidR="0037097A" w:rsidRPr="00FC70D4" w:rsidDel="00A07547">
          <w:rPr>
            <w:rFonts w:ascii="Times New Roman" w:eastAsia="AdvOT999035f4" w:hAnsi="Times New Roman"/>
            <w:color w:val="000000"/>
            <w:sz w:val="24"/>
          </w:rPr>
          <w:delText xml:space="preserve"> </w:delText>
        </w:r>
        <w:r w:rsidR="0037097A" w:rsidRPr="00FC70D4" w:rsidDel="00A07547">
          <w:rPr>
            <w:rFonts w:ascii="Times New Roman" w:hAnsi="Times New Roman" w:hint="eastAsia"/>
            <w:color w:val="000000"/>
            <w:sz w:val="24"/>
          </w:rPr>
          <w:delText>and</w:delText>
        </w:r>
        <w:r w:rsidR="0037097A" w:rsidRPr="00FC70D4" w:rsidDel="00A07547">
          <w:rPr>
            <w:rFonts w:ascii="Times New Roman" w:eastAsia="AdvOT999035f4" w:hAnsi="Times New Roman"/>
            <w:color w:val="000000"/>
            <w:sz w:val="24"/>
          </w:rPr>
          <w:delText xml:space="preserve"> the</w:delText>
        </w:r>
        <w:r w:rsidR="0037097A" w:rsidRPr="00FC70D4" w:rsidDel="00A07547">
          <w:rPr>
            <w:rFonts w:ascii="Times New Roman" w:hAnsi="Times New Roman" w:hint="eastAsia"/>
            <w:color w:val="000000"/>
            <w:sz w:val="24"/>
          </w:rPr>
          <w:delText xml:space="preserve"> matrix.</w:delText>
        </w:r>
      </w:del>
    </w:p>
    <w:p w:rsidR="00A969CA" w:rsidRPr="00FC70D4" w:rsidRDefault="00A969CA">
      <w:pPr>
        <w:widowControl/>
        <w:spacing w:line="480" w:lineRule="auto"/>
        <w:ind w:firstLineChars="200" w:firstLine="480"/>
        <w:rPr>
          <w:ins w:id="811" w:author="季 晨瑞" w:date="2018-10-04T16:20:00Z"/>
          <w:rFonts w:ascii="Times New Roman" w:hAnsi="Times New Roman"/>
          <w:color w:val="000000"/>
          <w:sz w:val="24"/>
        </w:rPr>
      </w:pPr>
    </w:p>
    <w:p w:rsidR="0037097A" w:rsidDel="00875C6C" w:rsidRDefault="00A969CA">
      <w:pPr>
        <w:widowControl/>
        <w:spacing w:line="480" w:lineRule="auto"/>
        <w:ind w:firstLineChars="200" w:firstLine="480"/>
        <w:rPr>
          <w:del w:id="812" w:author="季 晨瑞" w:date="2018-09-21T14:24:00Z"/>
          <w:rFonts w:ascii="Times New Roman" w:hAnsi="Times New Roman"/>
          <w:color w:val="000000"/>
          <w:sz w:val="24"/>
        </w:rPr>
      </w:pPr>
      <w:ins w:id="813" w:author="季 晨瑞" w:date="2018-10-04T16:20:00Z">
        <w:r w:rsidRPr="00A969CA">
          <w:rPr>
            <w:rFonts w:ascii="Times New Roman" w:hAnsi="Times New Roman"/>
            <w:color w:val="000000"/>
            <w:sz w:val="24"/>
            <w:rPrChange w:id="814" w:author="季 晨瑞" w:date="2018-10-04T16:20:00Z">
              <w:rPr>
                <w:rFonts w:ascii="Times New Roman" w:hAnsi="Times New Roman"/>
                <w:color w:val="000000"/>
                <w:sz w:val="30"/>
                <w:szCs w:val="30"/>
              </w:rPr>
            </w:rPrChange>
          </w:rPr>
          <w:t>The</w:t>
        </w:r>
        <w:r>
          <w:rPr>
            <w:rFonts w:ascii="Times New Roman" w:hAnsi="Times New Roman"/>
            <w:color w:val="000000"/>
            <w:sz w:val="24"/>
          </w:rPr>
          <w:t xml:space="preserve"> vibration</w:t>
        </w:r>
      </w:ins>
      <w:ins w:id="815" w:author="季 晨瑞" w:date="2018-10-04T16:21:00Z">
        <w:r>
          <w:rPr>
            <w:rFonts w:ascii="Times New Roman" w:hAnsi="Times New Roman"/>
            <w:color w:val="000000"/>
            <w:sz w:val="24"/>
          </w:rPr>
          <w:t>s at 1094 cm</w:t>
        </w:r>
        <w:r>
          <w:rPr>
            <w:rFonts w:ascii="Times New Roman" w:hAnsi="Times New Roman"/>
            <w:color w:val="000000"/>
            <w:sz w:val="24"/>
            <w:vertAlign w:val="superscript"/>
          </w:rPr>
          <w:t>-1</w:t>
        </w:r>
        <w:r>
          <w:rPr>
            <w:rFonts w:ascii="Times New Roman" w:hAnsi="Times New Roman"/>
            <w:color w:val="000000"/>
            <w:sz w:val="24"/>
          </w:rPr>
          <w:t xml:space="preserve"> and 951 cm</w:t>
        </w:r>
        <w:r>
          <w:rPr>
            <w:rFonts w:ascii="Times New Roman" w:hAnsi="Times New Roman"/>
            <w:color w:val="000000"/>
            <w:sz w:val="24"/>
            <w:vertAlign w:val="superscript"/>
          </w:rPr>
          <w:t>-1</w:t>
        </w:r>
      </w:ins>
      <w:ins w:id="816" w:author="季 晨瑞" w:date="2018-10-04T16:23:00Z">
        <w:r w:rsidR="00A21E6F">
          <w:rPr>
            <w:rFonts w:ascii="Times New Roman" w:hAnsi="Times New Roman"/>
            <w:color w:val="000000"/>
            <w:sz w:val="24"/>
          </w:rPr>
          <w:t xml:space="preserve"> in P1 and P2 membranes</w:t>
        </w:r>
      </w:ins>
      <w:ins w:id="817" w:author="季 晨瑞" w:date="2018-10-04T16:21:00Z">
        <w:r>
          <w:rPr>
            <w:rFonts w:ascii="Times New Roman" w:hAnsi="Times New Roman"/>
            <w:color w:val="000000"/>
            <w:sz w:val="24"/>
          </w:rPr>
          <w:t xml:space="preserve"> are assigned to the stretching frequency of the Si-O-Si</w:t>
        </w:r>
        <w:r w:rsidR="00A21E6F">
          <w:rPr>
            <w:rFonts w:ascii="Times New Roman" w:hAnsi="Times New Roman"/>
            <w:color w:val="000000"/>
            <w:sz w:val="24"/>
          </w:rPr>
          <w:t xml:space="preserve"> and silanol groups</w:t>
        </w:r>
      </w:ins>
      <w:ins w:id="818" w:author="季 晨瑞" w:date="2018-10-04T16:22:00Z">
        <w:r w:rsidR="00A21E6F">
          <w:rPr>
            <w:rFonts w:ascii="Times New Roman" w:hAnsi="Times New Roman"/>
            <w:color w:val="000000"/>
            <w:sz w:val="24"/>
          </w:rPr>
          <w:t>, respectively, indicating the presence of the Si-O-Si cross-linked network in the membranes</w:t>
        </w:r>
      </w:ins>
      <w:ins w:id="819" w:author="季 晨瑞" w:date="2018-10-04T16:23:00Z">
        <w:r w:rsidR="00A21E6F">
          <w:rPr>
            <w:rFonts w:ascii="Times New Roman" w:hAnsi="Times New Roman"/>
            <w:color w:val="000000"/>
            <w:sz w:val="24"/>
          </w:rPr>
          <w:t>.</w:t>
        </w:r>
      </w:ins>
      <w:del w:id="820" w:author="季 晨瑞" w:date="2018-09-21T14:24:00Z">
        <w:r w:rsidR="00AF7E79" w:rsidRPr="00A969CA" w:rsidDel="00A07547">
          <w:rPr>
            <w:rFonts w:ascii="Times New Roman" w:hAnsi="Times New Roman"/>
            <w:noProof/>
            <w:color w:val="000000"/>
            <w:sz w:val="24"/>
            <w:rPrChange w:id="821" w:author="季 晨瑞" w:date="2018-10-04T16:20:00Z">
              <w:rPr>
                <w:noProof/>
              </w:rPr>
            </w:rPrChange>
          </w:rPr>
          <w:drawing>
            <wp:inline distT="0" distB="0" distL="0" distR="0">
              <wp:extent cx="5273675" cy="3980815"/>
              <wp:effectExtent l="0" t="0" r="0" b="0"/>
              <wp:docPr id="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675" cy="3980815"/>
                      </a:xfrm>
                      <a:prstGeom prst="rect">
                        <a:avLst/>
                      </a:prstGeom>
                      <a:noFill/>
                      <a:ln>
                        <a:noFill/>
                      </a:ln>
                    </pic:spPr>
                  </pic:pic>
                </a:graphicData>
              </a:graphic>
            </wp:inline>
          </w:drawing>
        </w:r>
      </w:del>
    </w:p>
    <w:p w:rsidR="00875C6C" w:rsidRPr="00A969CA" w:rsidRDefault="00875C6C">
      <w:pPr>
        <w:widowControl/>
        <w:spacing w:line="480" w:lineRule="auto"/>
        <w:ind w:firstLineChars="200" w:firstLine="480"/>
        <w:rPr>
          <w:ins w:id="822" w:author="季 晨瑞" w:date="2018-10-06T14:52:00Z"/>
          <w:rFonts w:ascii="Times New Roman" w:hAnsi="Times New Roman"/>
          <w:color w:val="000000"/>
          <w:sz w:val="24"/>
          <w:rPrChange w:id="823" w:author="季 晨瑞" w:date="2018-10-04T16:20:00Z">
            <w:rPr>
              <w:ins w:id="824" w:author="季 晨瑞" w:date="2018-10-06T14:52:00Z"/>
              <w:rFonts w:ascii="Times New Roman" w:hAnsi="Times New Roman"/>
              <w:color w:val="000000"/>
              <w:sz w:val="30"/>
              <w:szCs w:val="30"/>
            </w:rPr>
          </w:rPrChange>
        </w:rPr>
      </w:pPr>
    </w:p>
    <w:p w:rsidR="0037097A" w:rsidRPr="00FC70D4" w:rsidRDefault="00A33998">
      <w:pPr>
        <w:widowControl/>
        <w:spacing w:line="480" w:lineRule="auto"/>
        <w:rPr>
          <w:rFonts w:ascii="Times New Roman" w:hAnsi="Times New Roman"/>
          <w:color w:val="000000"/>
          <w:sz w:val="24"/>
        </w:rPr>
        <w:pPrChange w:id="825" w:author="季 晨瑞" w:date="2018-10-06T14:52:00Z">
          <w:pPr>
            <w:widowControl/>
            <w:spacing w:line="480" w:lineRule="auto"/>
            <w:jc w:val="center"/>
          </w:pPr>
        </w:pPrChange>
      </w:pPr>
      <w:ins w:id="826" w:author="季 晨瑞" w:date="2018-10-09T16:01:00Z">
        <w:r>
          <w:rPr>
            <w:rFonts w:ascii="Times New Roman" w:hAnsi="Times New Roman" w:hint="eastAsia"/>
            <w:noProof/>
            <w:color w:val="000000"/>
            <w:sz w:val="24"/>
          </w:rPr>
          <w:drawing>
            <wp:inline distT="0" distB="0" distL="0" distR="0">
              <wp:extent cx="5274310" cy="371602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红外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716020"/>
                      </a:xfrm>
                      <a:prstGeom prst="rect">
                        <a:avLst/>
                      </a:prstGeom>
                    </pic:spPr>
                  </pic:pic>
                </a:graphicData>
              </a:graphic>
            </wp:inline>
          </w:drawing>
        </w:r>
      </w:ins>
      <w:del w:id="827" w:author="季 晨瑞" w:date="2018-09-21T14:24:00Z">
        <w:r w:rsidR="0037097A" w:rsidRPr="00FC70D4" w:rsidDel="00A07547">
          <w:rPr>
            <w:rFonts w:ascii="Times New Roman" w:hAnsi="Times New Roman" w:hint="eastAsia"/>
            <w:color w:val="000000"/>
            <w:sz w:val="24"/>
          </w:rPr>
          <w:delText>Fig.5 SEM images of the MGO/B</w:delText>
        </w:r>
      </w:del>
      <w:ins w:id="828" w:author="lenovo" w:date="2017-09-22T10:31:00Z">
        <w:del w:id="829" w:author="季 晨瑞" w:date="2018-09-21T14:24:00Z">
          <w:r w:rsidR="005F11BA" w:rsidDel="00A07547">
            <w:rPr>
              <w:rFonts w:ascii="Times New Roman" w:hAnsi="Times New Roman" w:hint="eastAsia"/>
              <w:color w:val="000000"/>
              <w:sz w:val="24"/>
            </w:rPr>
            <w:delText>QA</w:delText>
          </w:r>
        </w:del>
      </w:ins>
      <w:del w:id="830" w:author="季 晨瑞" w:date="2018-09-21T14:24:00Z">
        <w:r w:rsidR="0037097A" w:rsidRPr="00FC70D4" w:rsidDel="00A07547">
          <w:rPr>
            <w:rFonts w:ascii="Times New Roman" w:hAnsi="Times New Roman" w:hint="eastAsia"/>
            <w:color w:val="000000"/>
            <w:sz w:val="24"/>
          </w:rPr>
          <w:delText xml:space="preserve">PPO((a) surface,(c) cross-section, </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1000, (b) surface, (d) cross-section</w:delText>
        </w:r>
        <w:r w:rsidR="0037097A" w:rsidRPr="00FC70D4" w:rsidDel="00A07547">
          <w:rPr>
            <w:rFonts w:ascii="Times New Roman" w:hAnsi="Times New Roman"/>
            <w:color w:val="000000"/>
            <w:sz w:val="24"/>
          </w:rPr>
          <w:delText>×</w:delText>
        </w:r>
        <w:r w:rsidR="0037097A" w:rsidRPr="00FC70D4" w:rsidDel="00A07547">
          <w:rPr>
            <w:rFonts w:ascii="Times New Roman" w:hAnsi="Times New Roman" w:hint="eastAsia"/>
            <w:color w:val="000000"/>
            <w:sz w:val="24"/>
          </w:rPr>
          <w:delText>5000)</w:delText>
        </w:r>
      </w:del>
    </w:p>
    <w:p w:rsidR="000275F5" w:rsidRPr="000275F5" w:rsidRDefault="000275F5">
      <w:pPr>
        <w:widowControl/>
        <w:spacing w:line="480" w:lineRule="auto"/>
        <w:jc w:val="center"/>
        <w:rPr>
          <w:ins w:id="831" w:author="季 晨瑞" w:date="2018-10-06T15:02:00Z"/>
          <w:rFonts w:ascii="Times New Roman" w:eastAsia="AdvOTaa6301a5 . B" w:hAnsi="Times New Roman"/>
          <w:bCs/>
          <w:color w:val="000000"/>
          <w:sz w:val="24"/>
          <w:rPrChange w:id="832" w:author="季 晨瑞" w:date="2018-10-06T15:02:00Z">
            <w:rPr>
              <w:ins w:id="833" w:author="季 晨瑞" w:date="2018-10-06T15:02:00Z"/>
              <w:rFonts w:ascii="Times New Roman" w:eastAsia="AdvOTaa6301a5 . B" w:hAnsi="Times New Roman"/>
              <w:b/>
              <w:bCs/>
              <w:color w:val="000000"/>
              <w:sz w:val="24"/>
            </w:rPr>
          </w:rPrChange>
        </w:rPr>
        <w:pPrChange w:id="834" w:author="季 晨瑞" w:date="2018-10-06T15:03:00Z">
          <w:pPr>
            <w:widowControl/>
            <w:spacing w:line="480" w:lineRule="auto"/>
            <w:jc w:val="left"/>
          </w:pPr>
        </w:pPrChange>
      </w:pPr>
      <w:ins w:id="835" w:author="季 晨瑞" w:date="2018-10-06T15:02:00Z">
        <w:r>
          <w:rPr>
            <w:rFonts w:ascii="Times New Roman" w:eastAsia="AdvOTaa6301a5 . B" w:hAnsi="Times New Roman" w:hint="cs"/>
            <w:bCs/>
            <w:color w:val="000000"/>
            <w:sz w:val="24"/>
          </w:rPr>
          <w:t>F</w:t>
        </w:r>
        <w:r>
          <w:rPr>
            <w:rFonts w:ascii="Times New Roman" w:eastAsia="AdvOTaa6301a5 . B" w:hAnsi="Times New Roman"/>
            <w:bCs/>
            <w:color w:val="000000"/>
            <w:sz w:val="24"/>
          </w:rPr>
          <w:t>ig.4</w:t>
        </w:r>
      </w:ins>
      <w:ins w:id="836" w:author="季 晨瑞" w:date="2018-10-06T15:03:00Z">
        <w:r>
          <w:rPr>
            <w:rFonts w:ascii="Times New Roman" w:eastAsia="AdvOTaa6301a5 . B" w:hAnsi="Times New Roman"/>
            <w:bCs/>
            <w:color w:val="000000"/>
            <w:sz w:val="24"/>
          </w:rPr>
          <w:t xml:space="preserve"> FTIR spectra of P0, P1 and P2 membranes</w:t>
        </w:r>
      </w:ins>
    </w:p>
    <w:p w:rsidR="00F93AFA" w:rsidRDefault="00186C93" w:rsidP="00B10FB0">
      <w:pPr>
        <w:widowControl/>
        <w:spacing w:line="480" w:lineRule="auto"/>
        <w:jc w:val="left"/>
        <w:rPr>
          <w:ins w:id="837" w:author="季 晨瑞" w:date="2018-10-04T20:41:00Z"/>
          <w:rFonts w:ascii="Times New Roman" w:eastAsia="AdvOTaa6301a5 . B" w:hAnsi="Times New Roman"/>
          <w:b/>
          <w:bCs/>
          <w:color w:val="000000"/>
          <w:sz w:val="24"/>
        </w:rPr>
      </w:pPr>
      <w:ins w:id="838" w:author="季 晨瑞" w:date="2018-10-09T14:26:00Z">
        <w:r>
          <w:rPr>
            <w:rFonts w:ascii="Times New Roman" w:eastAsia="AdvOTaa6301a5 . B" w:hAnsi="Times New Roman"/>
            <w:b/>
            <w:bCs/>
            <w:color w:val="000000"/>
            <w:sz w:val="24"/>
          </w:rPr>
          <w:t xml:space="preserve">3.3 </w:t>
        </w:r>
      </w:ins>
      <w:ins w:id="839" w:author="季 晨瑞" w:date="2018-10-04T20:40:00Z">
        <w:r w:rsidR="003C20C5">
          <w:rPr>
            <w:rFonts w:ascii="Times New Roman" w:eastAsia="AdvOTaa6301a5 . B" w:hAnsi="Times New Roman" w:hint="eastAsia"/>
            <w:b/>
            <w:bCs/>
            <w:color w:val="000000"/>
            <w:sz w:val="24"/>
          </w:rPr>
          <w:t>M</w:t>
        </w:r>
        <w:r w:rsidR="003C20C5">
          <w:rPr>
            <w:rFonts w:ascii="Times New Roman" w:eastAsia="AdvOTaa6301a5 . B" w:hAnsi="Times New Roman"/>
            <w:b/>
            <w:bCs/>
            <w:color w:val="000000"/>
            <w:sz w:val="24"/>
          </w:rPr>
          <w:t>orphology of</w:t>
        </w:r>
      </w:ins>
      <w:ins w:id="840" w:author="季 晨瑞" w:date="2018-10-04T20:41:00Z">
        <w:r w:rsidR="003C20C5">
          <w:rPr>
            <w:rFonts w:ascii="Times New Roman" w:eastAsia="AdvOTaa6301a5 . B" w:hAnsi="Times New Roman"/>
            <w:b/>
            <w:bCs/>
            <w:color w:val="000000"/>
            <w:sz w:val="24"/>
          </w:rPr>
          <w:t xml:space="preserve"> </w:t>
        </w:r>
      </w:ins>
      <w:ins w:id="841" w:author="季 晨瑞" w:date="2018-10-09T14:26:00Z">
        <w:r>
          <w:rPr>
            <w:rFonts w:ascii="Times New Roman" w:eastAsia="AdvOTaa6301a5 . B" w:hAnsi="Times New Roman"/>
            <w:b/>
            <w:bCs/>
            <w:color w:val="000000"/>
            <w:sz w:val="24"/>
          </w:rPr>
          <w:t>hybrid</w:t>
        </w:r>
      </w:ins>
      <w:ins w:id="842" w:author="季 晨瑞" w:date="2018-10-04T20:45:00Z">
        <w:r w:rsidR="003C20C5">
          <w:rPr>
            <w:rFonts w:ascii="Times New Roman" w:eastAsia="AdvOTaa6301a5 . B" w:hAnsi="Times New Roman"/>
            <w:b/>
            <w:bCs/>
            <w:color w:val="000000"/>
            <w:sz w:val="24"/>
          </w:rPr>
          <w:t xml:space="preserve"> membrane</w:t>
        </w:r>
      </w:ins>
      <w:ins w:id="843" w:author="季 晨瑞" w:date="2018-10-09T14:26:00Z">
        <w:r>
          <w:rPr>
            <w:rFonts w:ascii="Times New Roman" w:eastAsia="AdvOTaa6301a5 . B" w:hAnsi="Times New Roman"/>
            <w:b/>
            <w:bCs/>
            <w:color w:val="000000"/>
            <w:sz w:val="24"/>
          </w:rPr>
          <w:t>s</w:t>
        </w:r>
      </w:ins>
    </w:p>
    <w:p w:rsidR="003C20C5" w:rsidRDefault="003C20C5" w:rsidP="003C20C5">
      <w:pPr>
        <w:widowControl/>
        <w:spacing w:line="480" w:lineRule="auto"/>
        <w:rPr>
          <w:ins w:id="844" w:author="季 晨瑞" w:date="2018-10-05T15:30:00Z"/>
          <w:rFonts w:ascii="Times New Roman" w:eastAsia="AdvOTaa6301a5 . B" w:hAnsi="Times New Roman"/>
          <w:bCs/>
          <w:color w:val="000000"/>
          <w:sz w:val="24"/>
        </w:rPr>
      </w:pPr>
      <w:ins w:id="845" w:author="季 晨瑞" w:date="2018-10-04T20:41:00Z">
        <w:r>
          <w:rPr>
            <w:rFonts w:ascii="Times New Roman" w:eastAsia="AdvOTaa6301a5 . B" w:hAnsi="Times New Roman"/>
            <w:b/>
            <w:bCs/>
            <w:color w:val="000000"/>
            <w:sz w:val="24"/>
          </w:rPr>
          <w:tab/>
        </w:r>
        <w:r>
          <w:rPr>
            <w:rFonts w:ascii="Times New Roman" w:eastAsia="AdvOTaa6301a5 . B" w:hAnsi="Times New Roman"/>
            <w:bCs/>
            <w:color w:val="000000"/>
            <w:sz w:val="24"/>
          </w:rPr>
          <w:t>The morphologies of</w:t>
        </w:r>
      </w:ins>
      <w:ins w:id="846" w:author="季 晨瑞" w:date="2018-10-04T20:45:00Z">
        <w:r>
          <w:rPr>
            <w:rFonts w:ascii="Times New Roman" w:eastAsia="AdvOTaa6301a5 . B" w:hAnsi="Times New Roman"/>
            <w:bCs/>
            <w:color w:val="000000"/>
            <w:sz w:val="24"/>
          </w:rPr>
          <w:t xml:space="preserve"> </w:t>
        </w:r>
      </w:ins>
      <w:ins w:id="847" w:author="季 晨瑞" w:date="2018-10-05T15:31:00Z">
        <w:r w:rsidR="009F5727">
          <w:rPr>
            <w:rFonts w:ascii="Times New Roman" w:eastAsia="AdvOTaa6301a5 . B" w:hAnsi="Times New Roman"/>
            <w:bCs/>
            <w:color w:val="000000"/>
            <w:sz w:val="24"/>
          </w:rPr>
          <w:t xml:space="preserve">P1 and </w:t>
        </w:r>
      </w:ins>
      <w:ins w:id="848" w:author="季 晨瑞" w:date="2018-10-04T20:42:00Z">
        <w:r>
          <w:rPr>
            <w:rFonts w:ascii="Times New Roman" w:eastAsia="AdvOTaa6301a5 . B" w:hAnsi="Times New Roman"/>
            <w:bCs/>
            <w:color w:val="000000"/>
            <w:sz w:val="24"/>
          </w:rPr>
          <w:t>P2</w:t>
        </w:r>
      </w:ins>
      <w:ins w:id="849" w:author="季 晨瑞" w:date="2018-10-04T20:45:00Z">
        <w:r>
          <w:rPr>
            <w:rFonts w:ascii="Times New Roman" w:eastAsia="AdvOTaa6301a5 . B" w:hAnsi="Times New Roman"/>
            <w:bCs/>
            <w:color w:val="000000"/>
            <w:sz w:val="24"/>
          </w:rPr>
          <w:t xml:space="preserve"> membrane</w:t>
        </w:r>
      </w:ins>
      <w:ins w:id="850" w:author="季 晨瑞" w:date="2018-10-09T14:27:00Z">
        <w:r w:rsidR="00186C93">
          <w:rPr>
            <w:rFonts w:ascii="Times New Roman" w:eastAsia="AdvOTaa6301a5 . B" w:hAnsi="Times New Roman"/>
            <w:bCs/>
            <w:color w:val="000000"/>
            <w:sz w:val="24"/>
          </w:rPr>
          <w:t>s</w:t>
        </w:r>
      </w:ins>
      <w:ins w:id="851" w:author="季 晨瑞" w:date="2018-10-05T15:18:00Z">
        <w:r w:rsidR="00FA0B4E">
          <w:rPr>
            <w:rFonts w:ascii="Times New Roman" w:eastAsia="AdvOTaa6301a5 . B" w:hAnsi="Times New Roman"/>
            <w:bCs/>
            <w:color w:val="000000"/>
            <w:sz w:val="24"/>
          </w:rPr>
          <w:t xml:space="preserve"> </w:t>
        </w:r>
      </w:ins>
      <w:ins w:id="852" w:author="季 晨瑞" w:date="2018-10-04T21:02:00Z">
        <w:r w:rsidR="00E70210">
          <w:rPr>
            <w:rFonts w:ascii="Times New Roman" w:eastAsia="AdvOTaa6301a5 . B" w:hAnsi="Times New Roman"/>
            <w:bCs/>
            <w:color w:val="000000"/>
            <w:sz w:val="24"/>
          </w:rPr>
          <w:t>(surface and cross</w:t>
        </w:r>
      </w:ins>
      <w:ins w:id="853" w:author="季 晨瑞" w:date="2018-10-04T21:03:00Z">
        <w:r w:rsidR="00E70210">
          <w:rPr>
            <w:rFonts w:ascii="Times New Roman" w:eastAsia="AdvOTaa6301a5 . B" w:hAnsi="Times New Roman"/>
            <w:bCs/>
            <w:color w:val="000000"/>
            <w:sz w:val="24"/>
          </w:rPr>
          <w:t>-section</w:t>
        </w:r>
      </w:ins>
      <w:ins w:id="854" w:author="季 晨瑞" w:date="2018-10-04T21:02:00Z">
        <w:r w:rsidR="00E70210">
          <w:rPr>
            <w:rFonts w:ascii="Times New Roman" w:eastAsia="AdvOTaa6301a5 . B" w:hAnsi="Times New Roman"/>
            <w:bCs/>
            <w:color w:val="000000"/>
            <w:sz w:val="24"/>
          </w:rPr>
          <w:t>)</w:t>
        </w:r>
      </w:ins>
      <w:ins w:id="855" w:author="季 晨瑞" w:date="2018-10-04T20:42:00Z">
        <w:r>
          <w:rPr>
            <w:rFonts w:ascii="Times New Roman" w:eastAsia="AdvOTaa6301a5 . B" w:hAnsi="Times New Roman"/>
            <w:bCs/>
            <w:color w:val="000000"/>
            <w:sz w:val="24"/>
          </w:rPr>
          <w:t xml:space="preserve">, </w:t>
        </w:r>
      </w:ins>
      <w:ins w:id="856" w:author="季 晨瑞" w:date="2018-10-04T20:45:00Z">
        <w:r>
          <w:rPr>
            <w:rFonts w:ascii="Times New Roman" w:eastAsia="AdvOTaa6301a5 . B" w:hAnsi="Times New Roman"/>
            <w:bCs/>
            <w:color w:val="000000"/>
            <w:sz w:val="24"/>
          </w:rPr>
          <w:t>were</w:t>
        </w:r>
      </w:ins>
      <w:ins w:id="857" w:author="季 晨瑞" w:date="2018-10-04T20:42:00Z">
        <w:r>
          <w:rPr>
            <w:rFonts w:ascii="Times New Roman" w:eastAsia="AdvOTaa6301a5 . B" w:hAnsi="Times New Roman"/>
            <w:bCs/>
            <w:color w:val="000000"/>
            <w:sz w:val="24"/>
          </w:rPr>
          <w:t xml:space="preserve"> observed using SEM</w:t>
        </w:r>
      </w:ins>
      <w:ins w:id="858" w:author="季 晨瑞" w:date="2018-10-04T20:45:00Z">
        <w:r>
          <w:rPr>
            <w:rFonts w:ascii="Times New Roman" w:eastAsia="AdvOTaa6301a5 . B" w:hAnsi="Times New Roman"/>
            <w:bCs/>
            <w:color w:val="000000"/>
            <w:sz w:val="24"/>
          </w:rPr>
          <w:t xml:space="preserve"> and </w:t>
        </w:r>
      </w:ins>
      <w:ins w:id="859" w:author="季 晨瑞" w:date="2018-10-09T14:29:00Z">
        <w:r w:rsidR="00186C93">
          <w:rPr>
            <w:rFonts w:ascii="Times New Roman" w:eastAsia="AdvOTaa6301a5 . B" w:hAnsi="Times New Roman"/>
            <w:bCs/>
            <w:color w:val="000000"/>
            <w:sz w:val="24"/>
          </w:rPr>
          <w:t>are</w:t>
        </w:r>
      </w:ins>
      <w:ins w:id="860" w:author="季 晨瑞" w:date="2018-10-04T20:42:00Z">
        <w:r>
          <w:rPr>
            <w:rFonts w:ascii="Times New Roman" w:eastAsia="AdvOTaa6301a5 . B" w:hAnsi="Times New Roman"/>
            <w:bCs/>
            <w:color w:val="000000"/>
            <w:sz w:val="24"/>
          </w:rPr>
          <w:t xml:space="preserve"> present</w:t>
        </w:r>
      </w:ins>
      <w:ins w:id="861" w:author="季 晨瑞" w:date="2018-10-09T14:27:00Z">
        <w:r w:rsidR="00186C93">
          <w:rPr>
            <w:rFonts w:ascii="Times New Roman" w:eastAsia="AdvOTaa6301a5 . B" w:hAnsi="Times New Roman"/>
            <w:bCs/>
            <w:color w:val="000000"/>
            <w:sz w:val="24"/>
          </w:rPr>
          <w:t>ed</w:t>
        </w:r>
      </w:ins>
      <w:ins w:id="862" w:author="季 晨瑞" w:date="2018-10-04T20:42:00Z">
        <w:r>
          <w:rPr>
            <w:rFonts w:ascii="Times New Roman" w:eastAsia="AdvOTaa6301a5 . B" w:hAnsi="Times New Roman"/>
            <w:bCs/>
            <w:color w:val="000000"/>
            <w:sz w:val="24"/>
          </w:rPr>
          <w:t xml:space="preserve"> in </w:t>
        </w:r>
      </w:ins>
      <w:ins w:id="863" w:author="季 晨瑞" w:date="2018-10-04T20:48: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864" w:author="季 晨瑞" w:date="2018-10-06T15:03:00Z">
        <w:r w:rsidR="000275F5">
          <w:rPr>
            <w:rFonts w:ascii="Times New Roman" w:eastAsia="AdvOTaa6301a5 . B" w:hAnsi="Times New Roman"/>
            <w:bCs/>
            <w:color w:val="000000"/>
            <w:sz w:val="24"/>
          </w:rPr>
          <w:t>5</w:t>
        </w:r>
      </w:ins>
      <w:ins w:id="865" w:author="季 晨瑞" w:date="2018-10-04T20:48:00Z">
        <w:r>
          <w:rPr>
            <w:rFonts w:ascii="Times New Roman" w:eastAsia="AdvOTaa6301a5 . B" w:hAnsi="Times New Roman"/>
            <w:bCs/>
            <w:color w:val="000000"/>
            <w:sz w:val="24"/>
          </w:rPr>
          <w:t>.</w:t>
        </w:r>
      </w:ins>
      <w:ins w:id="866" w:author="季 晨瑞" w:date="2018-10-04T20:51:00Z">
        <w:r w:rsidR="000C105D">
          <w:rPr>
            <w:rFonts w:ascii="Times New Roman" w:eastAsia="AdvOTaa6301a5 . B" w:hAnsi="Times New Roman"/>
            <w:bCs/>
            <w:color w:val="000000"/>
            <w:sz w:val="24"/>
          </w:rPr>
          <w:t xml:space="preserve"> The morphologies of P2 membrane are visibly compact, smooth, and</w:t>
        </w:r>
      </w:ins>
      <w:ins w:id="867" w:author="季 晨瑞" w:date="2018-10-04T20:52:00Z">
        <w:r w:rsidR="000C105D">
          <w:rPr>
            <w:rFonts w:ascii="Times New Roman" w:eastAsia="AdvOTaa6301a5 . B" w:hAnsi="Times New Roman"/>
            <w:bCs/>
            <w:color w:val="000000"/>
            <w:sz w:val="24"/>
          </w:rPr>
          <w:t xml:space="preserve"> homogenous which is attributed to the favorable interaction between</w:t>
        </w:r>
      </w:ins>
      <w:ins w:id="868" w:author="季 晨瑞" w:date="2018-10-04T20:53:00Z">
        <w:r w:rsidR="000C105D">
          <w:rPr>
            <w:rFonts w:ascii="Times New Roman" w:eastAsia="AdvOTaa6301a5 . B" w:hAnsi="Times New Roman"/>
            <w:bCs/>
            <w:color w:val="000000"/>
            <w:sz w:val="24"/>
          </w:rPr>
          <w:t xml:space="preserve"> the organic PPO and inorganic silica phases via covalent bonds</w:t>
        </w:r>
      </w:ins>
      <w:ins w:id="869" w:author="季 晨瑞" w:date="2018-10-04T20:54:00Z">
        <w:r w:rsidR="000C105D">
          <w:rPr>
            <w:rFonts w:ascii="Times New Roman" w:eastAsia="AdvOTaa6301a5 . B" w:hAnsi="Times New Roman"/>
            <w:bCs/>
            <w:color w:val="000000"/>
            <w:sz w:val="24"/>
          </w:rPr>
          <w:t xml:space="preserve"> and weak bonds</w:t>
        </w:r>
      </w:ins>
      <w:ins w:id="870" w:author="季 晨瑞" w:date="2018-10-04T21:02:00Z">
        <w:r w:rsidR="009E788B">
          <w:rPr>
            <w:rFonts w:ascii="Times New Roman" w:eastAsia="AdvOTaa6301a5 . B" w:hAnsi="Times New Roman"/>
            <w:bCs/>
            <w:color w:val="000000"/>
            <w:sz w:val="24"/>
          </w:rPr>
          <w:t xml:space="preserve"> </w:t>
        </w:r>
      </w:ins>
      <w:ins w:id="871" w:author="季 晨瑞" w:date="2018-10-04T20:54:00Z">
        <w:r w:rsidR="000C105D">
          <w:rPr>
            <w:rFonts w:ascii="Times New Roman" w:eastAsia="AdvOTaa6301a5 . B" w:hAnsi="Times New Roman"/>
            <w:bCs/>
            <w:color w:val="000000"/>
            <w:sz w:val="24"/>
          </w:rPr>
          <w:t>(such as van</w:t>
        </w:r>
      </w:ins>
      <w:ins w:id="872" w:author="季 晨瑞" w:date="2018-10-04T20:55:00Z">
        <w:r w:rsidR="000C105D">
          <w:rPr>
            <w:rFonts w:ascii="Times New Roman" w:eastAsia="AdvOTaa6301a5 . B" w:hAnsi="Times New Roman"/>
            <w:bCs/>
            <w:color w:val="000000"/>
            <w:sz w:val="24"/>
          </w:rPr>
          <w:t xml:space="preserve"> der Waals, </w:t>
        </w:r>
      </w:ins>
      <w:ins w:id="873" w:author="季 晨瑞" w:date="2018-10-04T20:56:00Z">
        <w:r w:rsidR="000C105D">
          <w:rPr>
            <w:rFonts w:ascii="Times New Roman" w:eastAsia="AdvOTaa6301a5 . B" w:hAnsi="Times New Roman"/>
            <w:bCs/>
            <w:color w:val="000000"/>
            <w:sz w:val="24"/>
          </w:rPr>
          <w:t>hydrogen and ionic interactions</w:t>
        </w:r>
      </w:ins>
      <w:ins w:id="874" w:author="季 晨瑞" w:date="2018-10-04T21:02:00Z">
        <w:r w:rsidR="00E70210">
          <w:rPr>
            <w:rFonts w:ascii="Times New Roman" w:eastAsia="AdvOTaa6301a5 . B" w:hAnsi="Times New Roman"/>
            <w:bCs/>
            <w:color w:val="000000"/>
            <w:sz w:val="24"/>
          </w:rPr>
          <w:t xml:space="preserve"> </w:t>
        </w:r>
      </w:ins>
      <w:ins w:id="875" w:author="季 晨瑞" w:date="2018-10-04T20:56:00Z">
        <w:r w:rsidR="000C105D">
          <w:rPr>
            <w:rFonts w:ascii="Times New Roman" w:eastAsia="AdvOTaa6301a5 . B" w:hAnsi="Times New Roman"/>
            <w:bCs/>
            <w:color w:val="000000"/>
            <w:sz w:val="24"/>
            <w:vertAlign w:val="superscript"/>
          </w:rPr>
          <w:t>[</w:t>
        </w:r>
      </w:ins>
      <w:ins w:id="876" w:author="季 晨瑞" w:date="2018-10-05T15:18:00Z">
        <w:r w:rsidR="00FA0B4E">
          <w:rPr>
            <w:rFonts w:ascii="Times New Roman" w:eastAsia="AdvOTaa6301a5 . B" w:hAnsi="Times New Roman"/>
            <w:bCs/>
            <w:color w:val="000000"/>
            <w:sz w:val="24"/>
            <w:vertAlign w:val="superscript"/>
          </w:rPr>
          <w:t>30</w:t>
        </w:r>
      </w:ins>
      <w:ins w:id="877" w:author="季 晨瑞" w:date="2018-10-04T20:56:00Z">
        <w:r w:rsidR="000C105D">
          <w:rPr>
            <w:rFonts w:ascii="Times New Roman" w:eastAsia="AdvOTaa6301a5 . B" w:hAnsi="Times New Roman"/>
            <w:bCs/>
            <w:color w:val="000000"/>
            <w:sz w:val="24"/>
            <w:vertAlign w:val="superscript"/>
          </w:rPr>
          <w:t>]</w:t>
        </w:r>
      </w:ins>
      <w:ins w:id="878" w:author="季 晨瑞" w:date="2018-10-04T20:54:00Z">
        <w:r w:rsidR="000C105D">
          <w:rPr>
            <w:rFonts w:ascii="Times New Roman" w:eastAsia="AdvOTaa6301a5 . B" w:hAnsi="Times New Roman"/>
            <w:bCs/>
            <w:color w:val="000000"/>
            <w:sz w:val="24"/>
          </w:rPr>
          <w:t>)</w:t>
        </w:r>
      </w:ins>
      <w:ins w:id="879" w:author="季 晨瑞" w:date="2018-10-04T20:56:00Z">
        <w:r w:rsidR="000C105D">
          <w:rPr>
            <w:rFonts w:ascii="Times New Roman" w:eastAsia="AdvOTaa6301a5 . B" w:hAnsi="Times New Roman"/>
            <w:bCs/>
            <w:color w:val="000000"/>
            <w:sz w:val="24"/>
          </w:rPr>
          <w:t xml:space="preserve">. </w:t>
        </w:r>
      </w:ins>
    </w:p>
    <w:p w:rsidR="009F5727" w:rsidRDefault="00A33998" w:rsidP="0052176C">
      <w:pPr>
        <w:widowControl/>
        <w:spacing w:line="480" w:lineRule="auto"/>
        <w:rPr>
          <w:ins w:id="880" w:author="季 晨瑞" w:date="2018-10-05T15:31:00Z"/>
          <w:rFonts w:ascii="Times New Roman" w:eastAsia="AdvOTaa6301a5 . B" w:hAnsi="Times New Roman"/>
          <w:bCs/>
          <w:color w:val="000000"/>
          <w:sz w:val="24"/>
        </w:rPr>
        <w:pPrChange w:id="881" w:author="季 晨瑞" w:date="2018-10-09T16:13:00Z">
          <w:pPr>
            <w:widowControl/>
            <w:spacing w:line="480" w:lineRule="auto"/>
            <w:jc w:val="center"/>
          </w:pPr>
        </w:pPrChange>
      </w:pPr>
      <w:ins w:id="882" w:author="季 晨瑞" w:date="2018-10-09T16:01:00Z">
        <w:r>
          <w:rPr>
            <w:rFonts w:ascii="Times New Roman" w:eastAsia="AdvOTaa6301a5 . B" w:hAnsi="Times New Roman"/>
            <w:bCs/>
            <w:noProof/>
            <w:color w:val="000000"/>
            <w:sz w:val="24"/>
          </w:rPr>
          <w:lastRenderedPageBreak/>
          <w:drawing>
            <wp:inline distT="0" distB="0" distL="0" distR="0">
              <wp:extent cx="5274310" cy="415417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m1.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154170"/>
                      </a:xfrm>
                      <a:prstGeom prst="rect">
                        <a:avLst/>
                      </a:prstGeom>
                    </pic:spPr>
                  </pic:pic>
                </a:graphicData>
              </a:graphic>
            </wp:inline>
          </w:drawing>
        </w:r>
      </w:ins>
    </w:p>
    <w:p w:rsidR="009F5727" w:rsidRPr="003C20C5" w:rsidRDefault="009F5727">
      <w:pPr>
        <w:widowControl/>
        <w:spacing w:line="480" w:lineRule="auto"/>
        <w:jc w:val="center"/>
        <w:rPr>
          <w:ins w:id="883" w:author="季 晨瑞" w:date="2018-10-04T20:48:00Z"/>
          <w:rFonts w:ascii="Times New Roman" w:eastAsia="AdvOTaa6301a5 . B" w:hAnsi="Times New Roman"/>
          <w:bCs/>
          <w:color w:val="000000"/>
          <w:sz w:val="24"/>
          <w:rPrChange w:id="884" w:author="季 晨瑞" w:date="2018-10-04T20:48:00Z">
            <w:rPr>
              <w:ins w:id="885" w:author="季 晨瑞" w:date="2018-10-04T20:48:00Z"/>
              <w:rFonts w:ascii="Times New Roman" w:eastAsia="AdvOTaa6301a5 . B" w:hAnsi="Times New Roman"/>
              <w:b/>
              <w:bCs/>
              <w:color w:val="000000"/>
              <w:sz w:val="24"/>
            </w:rPr>
          </w:rPrChange>
        </w:rPr>
        <w:pPrChange w:id="886" w:author="季 晨瑞" w:date="2018-10-05T15:31:00Z">
          <w:pPr>
            <w:widowControl/>
            <w:spacing w:line="480" w:lineRule="auto"/>
          </w:pPr>
        </w:pPrChange>
      </w:pPr>
      <w:ins w:id="887" w:author="季 晨瑞" w:date="2018-10-05T15:31:00Z">
        <w:r>
          <w:rPr>
            <w:rFonts w:ascii="Times New Roman" w:eastAsia="AdvOTaa6301a5 . B" w:hAnsi="Times New Roman" w:hint="eastAsia"/>
            <w:bCs/>
            <w:color w:val="000000"/>
            <w:sz w:val="24"/>
          </w:rPr>
          <w:t>F</w:t>
        </w:r>
        <w:r>
          <w:rPr>
            <w:rFonts w:ascii="Times New Roman" w:eastAsia="AdvOTaa6301a5 . B" w:hAnsi="Times New Roman"/>
            <w:bCs/>
            <w:color w:val="000000"/>
            <w:sz w:val="24"/>
          </w:rPr>
          <w:t>ig.</w:t>
        </w:r>
      </w:ins>
      <w:ins w:id="888" w:author="季 晨瑞" w:date="2018-10-06T15:03:00Z">
        <w:r w:rsidR="000275F5">
          <w:rPr>
            <w:rFonts w:ascii="Times New Roman" w:eastAsia="AdvOTaa6301a5 . B" w:hAnsi="Times New Roman"/>
            <w:bCs/>
            <w:color w:val="000000"/>
            <w:sz w:val="24"/>
          </w:rPr>
          <w:t>5</w:t>
        </w:r>
      </w:ins>
      <w:ins w:id="889" w:author="季 晨瑞" w:date="2018-10-05T15:32:00Z">
        <w:r>
          <w:rPr>
            <w:rFonts w:ascii="Times New Roman" w:eastAsia="AdvOTaa6301a5 . B" w:hAnsi="Times New Roman"/>
            <w:bCs/>
            <w:color w:val="000000"/>
            <w:sz w:val="24"/>
          </w:rPr>
          <w:t xml:space="preserve"> SEM micrographs of (a)</w:t>
        </w:r>
      </w:ins>
      <w:ins w:id="890" w:author="季 晨瑞" w:date="2018-10-05T15:33:00Z">
        <w:r>
          <w:rPr>
            <w:rFonts w:ascii="Times New Roman" w:eastAsia="AdvOTaa6301a5 . B" w:hAnsi="Times New Roman"/>
            <w:bCs/>
            <w:color w:val="000000"/>
            <w:sz w:val="24"/>
          </w:rPr>
          <w:t xml:space="preserve"> </w:t>
        </w:r>
      </w:ins>
      <w:ins w:id="891" w:author="季 晨瑞" w:date="2018-10-05T15:32:00Z">
        <w:r>
          <w:rPr>
            <w:rFonts w:ascii="Times New Roman" w:eastAsia="AdvOTaa6301a5 . B" w:hAnsi="Times New Roman"/>
            <w:bCs/>
            <w:color w:val="000000"/>
            <w:sz w:val="24"/>
          </w:rPr>
          <w:t>P1 surface</w:t>
        </w:r>
      </w:ins>
      <w:ins w:id="892" w:author="季 晨瑞" w:date="2018-10-05T15:33:00Z">
        <w:r>
          <w:rPr>
            <w:rFonts w:ascii="Times New Roman" w:eastAsia="AdvOTaa6301a5 . B" w:hAnsi="Times New Roman"/>
            <w:bCs/>
            <w:color w:val="000000"/>
            <w:sz w:val="24"/>
          </w:rPr>
          <w:t>, (b) P2 surface, (c) P1 cross-section, (d) P2 cross-section</w:t>
        </w:r>
      </w:ins>
    </w:p>
    <w:p w:rsidR="0037097A" w:rsidRPr="003C20C5" w:rsidRDefault="0037097A">
      <w:pPr>
        <w:widowControl/>
        <w:spacing w:line="480" w:lineRule="auto"/>
        <w:rPr>
          <w:rFonts w:ascii="Times New Roman" w:eastAsia="AdvOTaa6301a5 . B" w:hAnsi="Times New Roman"/>
          <w:bCs/>
          <w:color w:val="000000"/>
          <w:sz w:val="24"/>
          <w:rPrChange w:id="893" w:author="季 晨瑞" w:date="2018-10-04T20:47:00Z">
            <w:rPr>
              <w:rFonts w:ascii="Times New Roman" w:eastAsia="AdvOT999035f4" w:hAnsi="Times New Roman"/>
              <w:b/>
              <w:bCs/>
              <w:color w:val="000000"/>
              <w:sz w:val="24"/>
            </w:rPr>
          </w:rPrChange>
        </w:rPr>
        <w:pPrChange w:id="894" w:author="季 晨瑞" w:date="2018-10-04T20:47:00Z">
          <w:pPr>
            <w:widowControl/>
            <w:spacing w:line="480" w:lineRule="auto"/>
            <w:jc w:val="left"/>
          </w:pPr>
        </w:pPrChange>
      </w:pPr>
      <w:r w:rsidRPr="00FC70D4">
        <w:rPr>
          <w:rFonts w:ascii="Times New Roman" w:eastAsia="AdvOTaa6301a5 . B" w:hAnsi="Times New Roman"/>
          <w:b/>
          <w:bCs/>
          <w:color w:val="000000"/>
          <w:sz w:val="24"/>
        </w:rPr>
        <w:t>3.</w:t>
      </w:r>
      <w:ins w:id="895" w:author="季 晨瑞" w:date="2018-10-09T14:28:00Z">
        <w:r w:rsidR="00186C93">
          <w:rPr>
            <w:rFonts w:ascii="Times New Roman" w:eastAsia="AdvOTaa6301a5 . B" w:hAnsi="Times New Roman"/>
            <w:b/>
            <w:bCs/>
            <w:color w:val="000000"/>
            <w:sz w:val="24"/>
          </w:rPr>
          <w:t>4</w:t>
        </w:r>
      </w:ins>
      <w:del w:id="896" w:author="季 晨瑞" w:date="2018-10-09T14:28:00Z">
        <w:r w:rsidRPr="00FC70D4" w:rsidDel="00186C93">
          <w:rPr>
            <w:rFonts w:ascii="Times New Roman" w:eastAsia="AdvOTaa6301a5 . B" w:hAnsi="Times New Roman"/>
            <w:b/>
            <w:bCs/>
            <w:color w:val="000000"/>
            <w:sz w:val="24"/>
          </w:rPr>
          <w:delText>3</w:delText>
        </w:r>
      </w:del>
      <w:r w:rsidRPr="00FC70D4">
        <w:rPr>
          <w:rFonts w:ascii="Times New Roman" w:eastAsia="AdvOTaa6301a5 . B" w:hAnsi="Times New Roman"/>
          <w:b/>
          <w:bCs/>
          <w:color w:val="000000"/>
          <w:sz w:val="24"/>
        </w:rPr>
        <w:t xml:space="preserve"> </w:t>
      </w:r>
      <w:ins w:id="897" w:author="季 晨瑞" w:date="2018-09-21T14:28:00Z">
        <w:r w:rsidR="00A07547">
          <w:rPr>
            <w:rFonts w:ascii="Times New Roman" w:eastAsia="AdvOT999035f4" w:hAnsi="Times New Roman"/>
            <w:b/>
            <w:bCs/>
            <w:color w:val="000000"/>
            <w:sz w:val="24"/>
          </w:rPr>
          <w:t xml:space="preserve">Water uptake, swelling ratio and </w:t>
        </w:r>
      </w:ins>
      <w:ins w:id="898" w:author="季 晨瑞" w:date="2018-09-21T14:29:00Z">
        <w:r w:rsidR="00A07547">
          <w:rPr>
            <w:rFonts w:ascii="Times New Roman" w:eastAsia="AdvOT999035f4" w:hAnsi="Times New Roman"/>
            <w:b/>
            <w:bCs/>
            <w:color w:val="000000"/>
            <w:sz w:val="24"/>
          </w:rPr>
          <w:t>Ion exchange capacity (</w:t>
        </w:r>
      </w:ins>
      <w:ins w:id="899" w:author="季 晨瑞" w:date="2018-09-21T14:41:00Z">
        <w:r w:rsidR="001E647C">
          <w:rPr>
            <w:rFonts w:ascii="Times New Roman" w:eastAsia="AdvOT999035f4" w:hAnsi="Times New Roman"/>
            <w:b/>
            <w:bCs/>
            <w:color w:val="000000"/>
            <w:sz w:val="24"/>
          </w:rPr>
          <w:t>IEC</w:t>
        </w:r>
      </w:ins>
      <w:ins w:id="900" w:author="季 晨瑞" w:date="2018-09-21T14:29:00Z">
        <w:r w:rsidR="00A07547">
          <w:rPr>
            <w:rFonts w:ascii="Times New Roman" w:eastAsia="AdvOT999035f4" w:hAnsi="Times New Roman"/>
            <w:b/>
            <w:bCs/>
            <w:color w:val="000000"/>
            <w:sz w:val="24"/>
          </w:rPr>
          <w:t>)</w:t>
        </w:r>
      </w:ins>
      <w:del w:id="901" w:author="季 晨瑞" w:date="2018-09-21T14:28:00Z">
        <w:r w:rsidRPr="00FC70D4" w:rsidDel="00A07547">
          <w:rPr>
            <w:rFonts w:ascii="Times New Roman" w:hAnsi="Times New Roman" w:hint="eastAsia"/>
            <w:b/>
            <w:bCs/>
            <w:color w:val="000000"/>
            <w:sz w:val="24"/>
          </w:rPr>
          <w:delText>Acid</w:delText>
        </w:r>
        <w:r w:rsidRPr="00FC70D4" w:rsidDel="00A07547">
          <w:rPr>
            <w:rFonts w:ascii="Times New Roman" w:eastAsia="AdvOT999035f4" w:hAnsi="Times New Roman"/>
            <w:b/>
            <w:bCs/>
            <w:color w:val="000000"/>
            <w:sz w:val="24"/>
          </w:rPr>
          <w:delText xml:space="preserve"> doping level</w:delText>
        </w:r>
        <w:r w:rsidRPr="00FC70D4" w:rsidDel="00A07547">
          <w:rPr>
            <w:rFonts w:ascii="Times New Roman" w:eastAsia="AdvOTaa6301a5 . B" w:hAnsi="Times New Roman"/>
            <w:b/>
            <w:bCs/>
            <w:color w:val="000000"/>
            <w:sz w:val="24"/>
          </w:rPr>
          <w:delText xml:space="preserve"> and</w:delText>
        </w:r>
        <w:r w:rsidRPr="00FC70D4" w:rsidDel="00A07547">
          <w:rPr>
            <w:rFonts w:ascii="Times New Roman" w:eastAsia="AdvOT999035f4" w:hAnsi="Times New Roman"/>
            <w:b/>
            <w:bCs/>
            <w:color w:val="000000"/>
            <w:sz w:val="24"/>
          </w:rPr>
          <w:delText xml:space="preserve"> swelling</w:delText>
        </w:r>
      </w:del>
      <w:del w:id="902" w:author="lenovo" w:date="2017-09-22T10:32:00Z">
        <w:r w:rsidRPr="00FC70D4" w:rsidDel="005F11BA">
          <w:rPr>
            <w:rFonts w:ascii="Times New Roman" w:eastAsia="AdvOT999035f4" w:hAnsi="Times New Roman"/>
            <w:b/>
            <w:bCs/>
            <w:color w:val="000000"/>
            <w:sz w:val="24"/>
          </w:rPr>
          <w:delText xml:space="preserve"> ratio</w:delText>
        </w:r>
      </w:del>
    </w:p>
    <w:p w:rsidR="0037097A" w:rsidDel="001E647C" w:rsidRDefault="00C259C7">
      <w:pPr>
        <w:widowControl/>
        <w:spacing w:line="480" w:lineRule="auto"/>
        <w:rPr>
          <w:ins w:id="903" w:author="lenovo" w:date="2017-09-22T10:32:00Z"/>
          <w:del w:id="904" w:author="季 晨瑞" w:date="2018-09-21T14:42:00Z"/>
          <w:rFonts w:ascii="Times New Roman" w:hAnsi="Times New Roman"/>
          <w:color w:val="000000"/>
          <w:sz w:val="24"/>
        </w:rPr>
        <w:pPrChange w:id="905" w:author="季 晨瑞" w:date="2018-09-21T15:28:00Z">
          <w:pPr>
            <w:widowControl/>
            <w:spacing w:line="480" w:lineRule="auto"/>
            <w:ind w:firstLineChars="200" w:firstLine="480"/>
          </w:pPr>
        </w:pPrChange>
      </w:pPr>
      <w:ins w:id="906" w:author="季 晨瑞" w:date="2018-09-21T15:29:00Z">
        <w:r>
          <w:rPr>
            <w:rFonts w:ascii="Times New Roman" w:eastAsia="AdvOT999035f4" w:hAnsi="Times New Roman"/>
            <w:color w:val="000000"/>
            <w:sz w:val="24"/>
          </w:rPr>
          <w:tab/>
          <w:t>Dimensional stability</w:t>
        </w:r>
        <w:r w:rsidRPr="00FC70D4">
          <w:rPr>
            <w:rFonts w:ascii="Times New Roman" w:eastAsia="AdvOT999035f4" w:hAnsi="Times New Roman"/>
            <w:color w:val="000000"/>
            <w:sz w:val="24"/>
          </w:rPr>
          <w:t xml:space="preserve"> </w:t>
        </w:r>
        <w:r>
          <w:rPr>
            <w:rFonts w:ascii="Times New Roman" w:eastAsia="AdvOT999035f4" w:hAnsi="Times New Roman"/>
            <w:color w:val="000000"/>
            <w:sz w:val="24"/>
          </w:rPr>
          <w:t xml:space="preserve">and ion exchange capacity is crucial for AEMs. The water uptake, swelling ratio and ion exchange capacity of membranes </w:t>
        </w:r>
      </w:ins>
      <w:ins w:id="907" w:author="季 晨瑞" w:date="2018-10-09T14:28:00Z">
        <w:r w:rsidR="00186C93">
          <w:rPr>
            <w:rFonts w:ascii="Times New Roman" w:eastAsia="AdvOT999035f4" w:hAnsi="Times New Roman"/>
            <w:color w:val="000000"/>
            <w:sz w:val="24"/>
          </w:rPr>
          <w:t>are</w:t>
        </w:r>
      </w:ins>
      <w:ins w:id="908" w:author="季 晨瑞" w:date="2018-09-21T15:29:00Z">
        <w:r>
          <w:rPr>
            <w:rFonts w:ascii="Times New Roman" w:eastAsia="AdvOT999035f4" w:hAnsi="Times New Roman"/>
            <w:color w:val="000000"/>
            <w:sz w:val="24"/>
          </w:rPr>
          <w:t xml:space="preserve"> show in </w:t>
        </w:r>
      </w:ins>
      <w:ins w:id="909" w:author="季 晨瑞" w:date="2018-10-04T16:24:00Z">
        <w:r w:rsidR="00585EDD">
          <w:rPr>
            <w:rFonts w:ascii="Times New Roman" w:eastAsia="AdvOT999035f4" w:hAnsi="Times New Roman"/>
            <w:color w:val="000000"/>
            <w:sz w:val="24"/>
          </w:rPr>
          <w:t>T</w:t>
        </w:r>
      </w:ins>
      <w:ins w:id="910" w:author="季 晨瑞" w:date="2018-09-21T15:29:00Z">
        <w:r>
          <w:rPr>
            <w:rFonts w:ascii="Times New Roman" w:eastAsia="AdvOT999035f4" w:hAnsi="Times New Roman"/>
            <w:color w:val="000000"/>
            <w:sz w:val="24"/>
          </w:rPr>
          <w:t xml:space="preserve">able </w:t>
        </w:r>
      </w:ins>
      <w:ins w:id="911" w:author="季 晨瑞" w:date="2018-09-21T15:40:00Z">
        <w:r w:rsidR="00CA0F68">
          <w:rPr>
            <w:rFonts w:ascii="Times New Roman" w:eastAsia="AdvOT999035f4" w:hAnsi="Times New Roman"/>
            <w:color w:val="000000"/>
            <w:sz w:val="24"/>
          </w:rPr>
          <w:t>1</w:t>
        </w:r>
      </w:ins>
      <w:ins w:id="912" w:author="季 晨瑞" w:date="2018-09-21T15:29:00Z">
        <w:r>
          <w:rPr>
            <w:rFonts w:ascii="Times New Roman" w:eastAsia="AdvOT999035f4" w:hAnsi="Times New Roman"/>
            <w:color w:val="000000"/>
            <w:sz w:val="24"/>
          </w:rPr>
          <w:t>.</w:t>
        </w:r>
      </w:ins>
      <w:del w:id="913" w:author="季 晨瑞" w:date="2018-09-21T14:43:00Z">
        <w:r w:rsidR="0037097A" w:rsidRPr="00FC70D4" w:rsidDel="001E647C">
          <w:rPr>
            <w:rFonts w:ascii="Times New Roman" w:eastAsia="AdvOT999035f4" w:hAnsi="Times New Roman"/>
            <w:color w:val="000000"/>
            <w:sz w:val="24"/>
          </w:rPr>
          <w:delText xml:space="preserve">For the PA </w:delText>
        </w:r>
      </w:del>
      <w:del w:id="914" w:author="季 晨瑞" w:date="2018-09-21T14:42:00Z">
        <w:r w:rsidR="0037097A" w:rsidRPr="00FC70D4" w:rsidDel="001E647C">
          <w:rPr>
            <w:rFonts w:ascii="Times New Roman" w:eastAsia="AdvOT999035f4" w:hAnsi="Times New Roman"/>
            <w:color w:val="000000"/>
            <w:sz w:val="24"/>
          </w:rPr>
          <w:delText>doped proton exchange membrane, PA acts as</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both a donor and accepter of protons, and thus builds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hydrogen bond network for proton conduction. Therefore, the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 doping level is an important factor for proton conductivity.</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weight increment of </w:delText>
        </w:r>
        <w:r w:rsidR="0037097A" w:rsidRPr="00FC70D4" w:rsidDel="001E647C">
          <w:rPr>
            <w:rFonts w:ascii="Times New Roman" w:hAnsi="Times New Roman" w:hint="eastAsia"/>
            <w:color w:val="000000"/>
            <w:sz w:val="24"/>
          </w:rPr>
          <w:delText>the</w:delText>
        </w:r>
        <w:r w:rsidR="0037097A" w:rsidRPr="00FC70D4" w:rsidDel="001E647C">
          <w:rPr>
            <w:rFonts w:ascii="Times New Roman" w:eastAsia="AdvOT999035f4" w:hAnsi="Times New Roman"/>
            <w:color w:val="000000"/>
            <w:sz w:val="24"/>
          </w:rPr>
          <w:delText xml:space="preserve"> membranes before and</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after doping with PA),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(the volume </w:delText>
        </w:r>
        <w:r w:rsidR="0037097A" w:rsidRPr="00FC70D4" w:rsidDel="001E647C">
          <w:rPr>
            <w:rFonts w:ascii="Times New Roman" w:hAnsi="Times New Roman" w:hint="eastAsia"/>
            <w:color w:val="000000"/>
            <w:sz w:val="24"/>
          </w:rPr>
          <w:delText xml:space="preserve">and area </w:delText>
        </w:r>
        <w:r w:rsidR="0037097A" w:rsidRPr="00FC70D4" w:rsidDel="001E647C">
          <w:rPr>
            <w:rFonts w:ascii="Times New Roman" w:eastAsia="AdvOT999035f4" w:hAnsi="Times New Roman"/>
            <w:color w:val="000000"/>
            <w:sz w:val="24"/>
          </w:rPr>
          <w:delText xml:space="preserve">change of </w:delText>
        </w:r>
        <w:r w:rsidR="0037097A" w:rsidRPr="00FC70D4" w:rsidDel="001E647C">
          <w:rPr>
            <w:rFonts w:ascii="Times New Roman" w:hAnsi="Times New Roman" w:hint="eastAsia"/>
            <w:color w:val="000000"/>
            <w:sz w:val="24"/>
          </w:rPr>
          <w:delText xml:space="preserve">the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 xml:space="preserve">s </w:delText>
        </w:r>
        <w:r w:rsidR="0037097A" w:rsidRPr="00FC70D4" w:rsidDel="001E647C">
          <w:rPr>
            <w:rFonts w:ascii="Times New Roman" w:eastAsia="AdvOT999035f4" w:hAnsi="Times New Roman"/>
            <w:color w:val="000000"/>
            <w:sz w:val="24"/>
          </w:rPr>
          <w:delText>before and after PA doping</w:delText>
        </w:r>
        <w:r w:rsidR="0037097A" w:rsidRPr="00FC70D4" w:rsidDel="001E647C">
          <w:rPr>
            <w:rFonts w:ascii="Times New Roman" w:hAnsi="Times New Roman" w:hint="eastAsia"/>
            <w:color w:val="000000"/>
            <w:sz w:val="24"/>
          </w:rPr>
          <w:delText xml:space="preserve"> respectively</w:delText>
        </w:r>
        <w:r w:rsidR="0037097A" w:rsidRPr="00FC70D4" w:rsidDel="001E647C">
          <w:rPr>
            <w:rFonts w:ascii="Times New Roman" w:eastAsia="AdvOT999035f4" w:hAnsi="Times New Roman"/>
            <w:color w:val="000000"/>
            <w:sz w:val="24"/>
          </w:rPr>
          <w:delText xml:space="preserve">) </w:delText>
        </w:r>
        <w:r w:rsidR="0037097A" w:rsidRPr="009C296C" w:rsidDel="001E647C">
          <w:rPr>
            <w:rFonts w:ascii="Times New Roman" w:eastAsia="AdvOT999035f4" w:hAnsi="Times New Roman"/>
            <w:color w:val="000000"/>
            <w:sz w:val="24"/>
          </w:rPr>
          <w:delText>are shown</w:delText>
        </w:r>
        <w:r w:rsidR="0037097A" w:rsidRPr="009C296C" w:rsidDel="001E647C">
          <w:rPr>
            <w:rFonts w:ascii="Times New Roman" w:hAnsi="Times New Roman" w:hint="eastAsia"/>
            <w:color w:val="000000"/>
            <w:sz w:val="24"/>
          </w:rPr>
          <w:delText xml:space="preserve"> </w:delText>
        </w:r>
        <w:r w:rsidR="0037097A" w:rsidRPr="009C296C" w:rsidDel="001E647C">
          <w:rPr>
            <w:rFonts w:ascii="Times New Roman" w:eastAsia="AdvOT999035f4" w:hAnsi="Times New Roman"/>
            <w:color w:val="000000"/>
            <w:sz w:val="24"/>
          </w:rPr>
          <w:delText>in Table 1</w:delText>
        </w:r>
        <w:r w:rsidR="0037097A" w:rsidRPr="00FC70D4" w:rsidDel="001E647C">
          <w:rPr>
            <w:rFonts w:ascii="Times New Roman" w:hAnsi="Times New Roman" w:hint="eastAsia"/>
            <w:color w:val="000000"/>
            <w:sz w:val="24"/>
          </w:rPr>
          <w:delText>. T</w:delText>
        </w:r>
        <w:r w:rsidR="0037097A" w:rsidRPr="00FC70D4" w:rsidDel="001E647C">
          <w:rPr>
            <w:rFonts w:ascii="Times New Roman" w:eastAsia="AdvOT999035f4" w:hAnsi="Times New Roman"/>
            <w:color w:val="000000"/>
            <w:sz w:val="24"/>
          </w:rPr>
          <w:delText xml:space="preserve">he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value of the </w:delText>
        </w:r>
        <w:r w:rsidR="0037097A" w:rsidRPr="00FC70D4" w:rsidDel="001E647C">
          <w:rPr>
            <w:rFonts w:ascii="Times New Roman" w:hAnsi="Times New Roman" w:hint="eastAsia"/>
            <w:color w:val="000000"/>
            <w:sz w:val="24"/>
          </w:rPr>
          <w:delText>75%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and</w:delText>
        </w:r>
        <w:r w:rsidR="0037097A" w:rsidRPr="00FC70D4" w:rsidDel="001E647C">
          <w:rPr>
            <w:rFonts w:ascii="Times New Roman" w:hAnsi="Times New Roman" w:hint="eastAsia"/>
            <w:color w:val="000000"/>
            <w:sz w:val="24"/>
          </w:rPr>
          <w:delText xml:space="preserve"> 85%</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 xml:space="preserve">GO membranes show a </w:delText>
        </w:r>
        <w:r w:rsidR="0037097A" w:rsidRPr="00FC70D4" w:rsidDel="001E647C">
          <w:rPr>
            <w:rFonts w:ascii="Times New Roman" w:hAnsi="Times New Roman" w:hint="eastAsia"/>
            <w:color w:val="000000"/>
            <w:sz w:val="24"/>
          </w:rPr>
          <w:delText>in</w:delText>
        </w:r>
        <w:r w:rsidR="0037097A" w:rsidRPr="00FC70D4" w:rsidDel="001E647C">
          <w:rPr>
            <w:rFonts w:ascii="Times New Roman" w:eastAsia="AdvOT999035f4" w:hAnsi="Times New Roman"/>
            <w:color w:val="000000"/>
            <w:sz w:val="24"/>
          </w:rPr>
          <w:delText>creasing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tendency with the increase of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and is far much higher than that</w:delText>
        </w:r>
      </w:del>
      <w:del w:id="915" w:author="季 晨瑞" w:date="2018-09-21T15:28:00Z">
        <w:r w:rsidR="0037097A" w:rsidRPr="00FC70D4" w:rsidDel="00C259C7">
          <w:rPr>
            <w:rFonts w:ascii="Times New Roman" w:eastAsia="AdvOT999035f4" w:hAnsi="Times New Roman"/>
            <w:color w:val="000000"/>
            <w:sz w:val="24"/>
          </w:rPr>
          <w:delText xml:space="preserve"> </w:delText>
        </w:r>
      </w:del>
      <w:del w:id="916" w:author="季 晨瑞" w:date="2018-09-21T14:42:00Z">
        <w:r w:rsidR="0037097A" w:rsidRPr="00FC70D4" w:rsidDel="001E647C">
          <w:rPr>
            <w:rFonts w:ascii="Times New Roman" w:eastAsia="AdvOT999035f4" w:hAnsi="Times New Roman"/>
            <w:color w:val="000000"/>
            <w:sz w:val="24"/>
          </w:rPr>
          <w:delText>of</w:delText>
        </w:r>
        <w:r w:rsidR="0037097A" w:rsidRPr="00FC70D4" w:rsidDel="001E647C">
          <w:rPr>
            <w:rFonts w:ascii="Times New Roman" w:hAnsi="Times New Roman" w:hint="eastAsia"/>
            <w:color w:val="000000"/>
            <w:sz w:val="24"/>
          </w:rPr>
          <w:delText xml:space="preserve"> the pure </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 xml:space="preserve">BPPO </w:delText>
        </w:r>
        <w:r w:rsidR="0037097A" w:rsidRPr="00FC70D4" w:rsidDel="001E647C">
          <w:rPr>
            <w:rFonts w:ascii="Times New Roman" w:eastAsia="AdvOT999035f4" w:hAnsi="Times New Roman"/>
            <w:color w:val="000000"/>
            <w:sz w:val="24"/>
          </w:rPr>
          <w:delText>membrane. This is</w:delText>
        </w:r>
      </w:del>
      <w:r w:rsidR="0037097A" w:rsidRPr="00FC70D4">
        <w:rPr>
          <w:rFonts w:ascii="Times New Roman" w:eastAsia="AdvOT999035f4" w:hAnsi="Times New Roman"/>
          <w:color w:val="000000"/>
          <w:sz w:val="24"/>
        </w:rPr>
        <w:t xml:space="preserve"> </w:t>
      </w:r>
      <w:del w:id="917" w:author="季 晨瑞" w:date="2018-09-21T14:42:00Z">
        <w:r w:rsidR="0037097A" w:rsidRPr="00FC70D4" w:rsidDel="001E647C">
          <w:rPr>
            <w:rFonts w:ascii="Times New Roman" w:eastAsia="AdvOT999035f4" w:hAnsi="Times New Roman"/>
            <w:color w:val="000000"/>
            <w:sz w:val="24"/>
          </w:rPr>
          <w:delText>mainly because</w:delText>
        </w:r>
        <w:r w:rsidR="0037097A" w:rsidRPr="00FC70D4" w:rsidDel="001E647C">
          <w:rPr>
            <w:rFonts w:ascii="Times New Roman" w:hAnsi="Times New Roman" w:hint="eastAsia"/>
            <w:color w:val="000000"/>
            <w:sz w:val="24"/>
          </w:rPr>
          <w:delText xml:space="preserve"> M</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have </w:delText>
        </w:r>
        <w:r w:rsidR="0037097A" w:rsidRPr="00FC70D4" w:rsidDel="001E647C">
          <w:rPr>
            <w:rFonts w:ascii="Times New Roman" w:eastAsia="AdvOT999035f4" w:hAnsi="Times New Roman"/>
            <w:color w:val="000000"/>
            <w:sz w:val="24"/>
          </w:rPr>
          <w:delText>the more  ability of absorbing</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PA</w:delText>
        </w:r>
        <w:r w:rsidR="0037097A" w:rsidRPr="00FC70D4" w:rsidDel="001E647C">
          <w:rPr>
            <w:rFonts w:ascii="Times New Roman" w:hAnsi="Times New Roman" w:hint="eastAsia"/>
            <w:color w:val="000000"/>
            <w:sz w:val="24"/>
          </w:rPr>
          <w:delText xml:space="preserve"> than that of GO for </w:delText>
        </w:r>
        <w:r w:rsidR="0037097A" w:rsidRPr="00FC70D4" w:rsidDel="001E647C">
          <w:rPr>
            <w:rFonts w:ascii="Times New Roman" w:eastAsia="AdvOT999035f4" w:hAnsi="Times New Roman"/>
            <w:color w:val="000000"/>
            <w:sz w:val="24"/>
          </w:rPr>
          <w:delText>the different</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chemical structure of GO and FGO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Meanwhile</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 xml:space="preserve">the </w:delText>
        </w:r>
        <w:r w:rsidR="0037097A" w:rsidRPr="00FC70D4" w:rsidDel="001E647C">
          <w:rPr>
            <w:rFonts w:ascii="Times New Roman" w:hAnsi="Times New Roman" w:hint="eastAsia"/>
            <w:color w:val="000000"/>
            <w:sz w:val="24"/>
          </w:rPr>
          <w:delText>PA/</w:delText>
        </w:r>
        <w:r w:rsidR="0037097A" w:rsidRPr="00FC70D4" w:rsidDel="001E647C">
          <w:rPr>
            <w:rFonts w:ascii="Times New Roman" w:eastAsia="AdvOT999035f4" w:hAnsi="Times New Roman"/>
            <w:color w:val="000000"/>
            <w:sz w:val="24"/>
          </w:rPr>
          <w:delText>Q</w:delText>
        </w:r>
        <w:r w:rsidR="0037097A" w:rsidRPr="00FC70D4" w:rsidDel="001E647C">
          <w:rPr>
            <w:rFonts w:ascii="Times New Roman" w:hAnsi="Times New Roman" w:hint="eastAsia"/>
            <w:color w:val="000000"/>
            <w:sz w:val="24"/>
          </w:rPr>
          <w:delText>BPPO/2</w:delText>
        </w:r>
        <w:r w:rsidR="0037097A" w:rsidRPr="00FC70D4" w:rsidDel="001E647C">
          <w:rPr>
            <w:rFonts w:ascii="Times New Roman" w:eastAsia="AdvOT999035f4" w:hAnsi="Times New Roman"/>
            <w:color w:val="000000"/>
            <w:sz w:val="24"/>
          </w:rPr>
          <w:delText>%GO</w:delText>
        </w:r>
        <w:r w:rsidR="0037097A" w:rsidRPr="00FC70D4" w:rsidDel="001E647C">
          <w:rPr>
            <w:rFonts w:ascii="Times New Roman" w:hAnsi="Times New Roman" w:hint="eastAsia"/>
            <w:color w:val="000000"/>
            <w:sz w:val="24"/>
          </w:rPr>
          <w:delText xml:space="preserve"> </w:delText>
        </w:r>
        <w:r w:rsidR="0037097A" w:rsidRPr="00FC70D4" w:rsidDel="001E647C">
          <w:rPr>
            <w:rFonts w:ascii="Times New Roman" w:eastAsia="AdvOT999035f4" w:hAnsi="Times New Roman"/>
            <w:color w:val="000000"/>
            <w:sz w:val="24"/>
          </w:rPr>
          <w:delText>membrane</w:delText>
        </w:r>
        <w:r w:rsidR="0037097A" w:rsidRPr="00FC70D4" w:rsidDel="001E647C">
          <w:rPr>
            <w:rFonts w:ascii="Times New Roman" w:hAnsi="Times New Roman" w:hint="eastAsia"/>
            <w:color w:val="000000"/>
            <w:sz w:val="24"/>
          </w:rPr>
          <w:delText>s have relatively lower</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eastAsia="AdvOTce71c481 . I" w:hAnsi="Times New Roman"/>
            <w:color w:val="000000"/>
            <w:sz w:val="24"/>
          </w:rPr>
          <w:delText>W</w:delText>
        </w:r>
        <w:r w:rsidR="0037097A" w:rsidRPr="00FC70D4" w:rsidDel="001E647C">
          <w:rPr>
            <w:rFonts w:ascii="Times New Roman" w:eastAsia="AdvOT999035f4" w:hAnsi="Times New Roman"/>
            <w:color w:val="000000"/>
            <w:sz w:val="24"/>
            <w:vertAlign w:val="subscript"/>
          </w:rPr>
          <w:delText>doping</w:delText>
        </w:r>
        <w:r w:rsidR="0037097A" w:rsidRPr="00FC70D4" w:rsidDel="001E647C">
          <w:rPr>
            <w:rFonts w:ascii="Times New Roman" w:eastAsia="AdvOT999035f4" w:hAnsi="Times New Roman"/>
            <w:color w:val="000000"/>
            <w:sz w:val="24"/>
          </w:rPr>
          <w:delText xml:space="preserve"> than </w:delText>
        </w:r>
        <w:r w:rsidR="0037097A" w:rsidRPr="00FC70D4" w:rsidDel="001E647C">
          <w:rPr>
            <w:rFonts w:ascii="Times New Roman" w:hAnsi="Times New Roman" w:hint="eastAsia"/>
            <w:color w:val="000000"/>
            <w:sz w:val="24"/>
          </w:rPr>
          <w:delText>that</w:delText>
        </w:r>
        <w:r w:rsidR="0037097A" w:rsidRPr="00FC70D4" w:rsidDel="001E647C">
          <w:rPr>
            <w:rFonts w:ascii="Times New Roman" w:eastAsia="AdvOT999035f4" w:hAnsi="Times New Roman"/>
            <w:color w:val="000000"/>
            <w:sz w:val="24"/>
          </w:rPr>
          <w:delText xml:space="preserve"> of the PA</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999035f4" w:hAnsi="Times New Roman"/>
            <w:color w:val="000000"/>
            <w:sz w:val="24"/>
          </w:rPr>
          <w:delText>QPEEK</w:delText>
        </w:r>
        <w:r w:rsidR="0037097A" w:rsidRPr="00FC70D4" w:rsidDel="001E647C">
          <w:rPr>
            <w:rFonts w:ascii="Times New Roman" w:hAnsi="Times New Roman" w:hint="eastAsia"/>
            <w:color w:val="000000"/>
            <w:sz w:val="24"/>
          </w:rPr>
          <w:delText>/</w:delText>
        </w:r>
        <w:r w:rsidR="0037097A" w:rsidRPr="00FC70D4" w:rsidDel="001E647C">
          <w:rPr>
            <w:rFonts w:ascii="Times New Roman" w:eastAsia="AdvOTce71c481 . I" w:hAnsi="Times New Roman"/>
            <w:color w:val="000000"/>
            <w:sz w:val="24"/>
          </w:rPr>
          <w:delText>x</w:delText>
        </w:r>
        <w:r w:rsidR="0037097A" w:rsidRPr="00FC70D4" w:rsidDel="001E647C">
          <w:rPr>
            <w:rFonts w:ascii="Times New Roman" w:eastAsia="AdvOT999035f4" w:hAnsi="Times New Roman"/>
            <w:color w:val="000000"/>
            <w:sz w:val="24"/>
          </w:rPr>
          <w:delText>%</w:delText>
        </w:r>
        <w:r w:rsidR="0037097A" w:rsidRPr="00FC70D4" w:rsidDel="001E647C">
          <w:rPr>
            <w:rFonts w:ascii="Times New Roman" w:hAnsi="Times New Roman" w:hint="eastAsia"/>
            <w:color w:val="000000"/>
            <w:sz w:val="24"/>
          </w:rPr>
          <w:delText>M</w:delText>
        </w:r>
        <w:r w:rsidR="0037097A" w:rsidRPr="00FC70D4" w:rsidDel="001E647C">
          <w:rPr>
            <w:rFonts w:ascii="Times New Roman" w:eastAsia="AdvOT999035f4" w:hAnsi="Times New Roman"/>
            <w:color w:val="000000"/>
            <w:sz w:val="24"/>
          </w:rPr>
          <w:delText>GO membranes, which lead to</w:delText>
        </w:r>
        <w:r w:rsidR="0037097A" w:rsidRPr="00FC70D4" w:rsidDel="001E647C">
          <w:rPr>
            <w:rFonts w:ascii="Times New Roman" w:hAnsi="Times New Roman" w:hint="eastAsia"/>
            <w:color w:val="000000"/>
            <w:sz w:val="24"/>
          </w:rPr>
          <w:delText xml:space="preserve"> the low </w:delText>
        </w:r>
        <w:r w:rsidR="0037097A" w:rsidRPr="00FC70D4" w:rsidDel="001E647C">
          <w:rPr>
            <w:rFonts w:ascii="Times New Roman" w:eastAsia="AdvOTce71c481 . I" w:hAnsi="Times New Roman"/>
            <w:color w:val="000000"/>
            <w:sz w:val="24"/>
          </w:rPr>
          <w:delText>V</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eastAsia="AdvOT999035f4" w:hAnsi="Times New Roman"/>
            <w:color w:val="000000"/>
            <w:sz w:val="24"/>
          </w:rPr>
          <w:delText xml:space="preserve"> and </w:delText>
        </w:r>
        <w:r w:rsidR="0037097A" w:rsidRPr="00FC70D4" w:rsidDel="001E647C">
          <w:rPr>
            <w:rFonts w:ascii="Times New Roman" w:hAnsi="Times New Roman" w:hint="eastAsia"/>
            <w:color w:val="000000"/>
            <w:sz w:val="24"/>
          </w:rPr>
          <w:delText>A</w:delText>
        </w:r>
        <w:r w:rsidR="0037097A" w:rsidRPr="00FC70D4" w:rsidDel="001E647C">
          <w:rPr>
            <w:rFonts w:ascii="Times New Roman" w:eastAsia="AdvOT999035f4" w:hAnsi="Times New Roman"/>
            <w:color w:val="000000"/>
            <w:sz w:val="24"/>
            <w:vertAlign w:val="subscript"/>
          </w:rPr>
          <w:delText>swelling</w:delText>
        </w:r>
        <w:r w:rsidR="0037097A" w:rsidRPr="00FC70D4" w:rsidDel="001E647C">
          <w:rPr>
            <w:rFonts w:ascii="Times New Roman" w:hAnsi="Times New Roman" w:hint="eastAsia"/>
            <w:color w:val="000000"/>
            <w:sz w:val="24"/>
            <w:vertAlign w:val="subscript"/>
          </w:rPr>
          <w:delText>.</w:delText>
        </w:r>
        <w:r w:rsidR="0037097A" w:rsidRPr="00FC70D4" w:rsidDel="001E647C">
          <w:rPr>
            <w:rFonts w:ascii="Times New Roman" w:hAnsi="Times New Roman" w:hint="eastAsia"/>
            <w:color w:val="000000"/>
            <w:sz w:val="24"/>
          </w:rPr>
          <w:delText xml:space="preserve"> It </w:delText>
        </w:r>
        <w:r w:rsidR="0037097A" w:rsidRPr="00FC70D4" w:rsidDel="001E647C">
          <w:rPr>
            <w:rFonts w:ascii="Times New Roman" w:eastAsia="AdvOT999035f4" w:hAnsi="Times New Roman"/>
            <w:color w:val="000000"/>
            <w:sz w:val="24"/>
          </w:rPr>
          <w:delText>should be attributed to</w:delText>
        </w:r>
        <w:r w:rsidR="0037097A" w:rsidRPr="00FC70D4" w:rsidDel="001E647C">
          <w:rPr>
            <w:rFonts w:ascii="Times New Roman" w:hAnsi="Times New Roman" w:hint="eastAsia"/>
            <w:color w:val="000000"/>
            <w:sz w:val="24"/>
          </w:rPr>
          <w:delText xml:space="preserve"> the</w:delText>
        </w:r>
        <w:r w:rsidR="0037097A" w:rsidRPr="00FC70D4" w:rsidDel="001E647C">
          <w:rPr>
            <w:rFonts w:ascii="Times New Roman" w:eastAsia="AdvOT999035f4" w:hAnsi="Times New Roman"/>
            <w:color w:val="000000"/>
            <w:sz w:val="24"/>
          </w:rPr>
          <w:delText xml:space="preserve"> </w:delText>
        </w:r>
        <w:r w:rsidR="0037097A" w:rsidRPr="00FC70D4" w:rsidDel="001E647C">
          <w:rPr>
            <w:rFonts w:ascii="Times New Roman" w:hAnsi="Times New Roman" w:hint="eastAsia"/>
            <w:color w:val="000000"/>
            <w:sz w:val="24"/>
          </w:rPr>
          <w:delText>poor compatibility of GO with the polymer, which result in the phase separation appearing in the composite membrane.</w:delText>
        </w:r>
      </w:del>
    </w:p>
    <w:p w:rsidR="005F11BA" w:rsidRPr="00FC70D4" w:rsidDel="001E647C" w:rsidRDefault="005F11BA">
      <w:pPr>
        <w:widowControl/>
        <w:spacing w:line="480" w:lineRule="auto"/>
        <w:rPr>
          <w:del w:id="918" w:author="季 晨瑞" w:date="2018-09-21T14:42:00Z"/>
          <w:rFonts w:ascii="Times New Roman" w:hAnsi="Times New Roman"/>
          <w:color w:val="000000"/>
          <w:sz w:val="24"/>
        </w:rPr>
        <w:pPrChange w:id="919" w:author="季 晨瑞" w:date="2018-09-21T15:28:00Z">
          <w:pPr>
            <w:widowControl/>
            <w:spacing w:line="480" w:lineRule="auto"/>
            <w:ind w:firstLineChars="200" w:firstLine="480"/>
          </w:pPr>
        </w:pPrChange>
      </w:pPr>
      <w:ins w:id="920" w:author="lenovo" w:date="2017-09-22T10:32:00Z">
        <w:del w:id="921" w:author="季 晨瑞" w:date="2018-09-21T14:42:00Z">
          <w:r w:rsidDel="001E647C">
            <w:rPr>
              <w:rFonts w:ascii="Times New Roman" w:eastAsia="AdvOTd3a5f740" w:hAnsi="Times New Roman"/>
              <w:color w:val="000000"/>
              <w:sz w:val="24"/>
            </w:rPr>
            <w:delText>Table</w:delText>
          </w:r>
          <w:r w:rsidDel="001E647C">
            <w:rPr>
              <w:rFonts w:ascii="Times New Roman" w:hAnsi="Times New Roman" w:hint="eastAsia"/>
              <w:color w:val="000000"/>
              <w:sz w:val="24"/>
            </w:rPr>
            <w:delText xml:space="preserve">1 </w:delText>
          </w:r>
          <w:r w:rsidDel="001E647C">
            <w:rPr>
              <w:rFonts w:ascii="Times New Roman" w:eastAsia="AdvOT9b12cd41" w:hAnsi="Times New Roman"/>
              <w:color w:val="000000"/>
              <w:sz w:val="24"/>
            </w:rPr>
            <w:delText xml:space="preserve">The </w:delText>
          </w:r>
          <w:r w:rsidDel="001E647C">
            <w:rPr>
              <w:rFonts w:ascii="Times New Roman" w:eastAsia="AdvOTd168d80a . I" w:hAnsi="Times New Roman"/>
              <w:color w:val="000000"/>
              <w:sz w:val="24"/>
            </w:rPr>
            <w:delText>W</w:delText>
          </w:r>
          <w:r w:rsidDel="001E647C">
            <w:rPr>
              <w:rFonts w:ascii="Times New Roman" w:eastAsia="AdvOT9b12cd41" w:hAnsi="Times New Roman"/>
              <w:color w:val="000000"/>
              <w:sz w:val="24"/>
              <w:vertAlign w:val="subscript"/>
            </w:rPr>
            <w:delText>doping</w:delText>
          </w:r>
          <w:r w:rsidDel="001E647C">
            <w:rPr>
              <w:rFonts w:ascii="Times New Roman" w:eastAsia="AdvOT9b12cd41" w:hAnsi="Times New Roman"/>
              <w:color w:val="000000"/>
              <w:sz w:val="24"/>
            </w:rPr>
            <w:delText xml:space="preserve">, </w:delText>
          </w:r>
          <w:r w:rsidDel="001E647C">
            <w:rPr>
              <w:rFonts w:ascii="Times New Roman" w:eastAsia="AdvOTd168d80a . I" w:hAnsi="Times New Roman"/>
              <w:color w:val="000000"/>
              <w:sz w:val="24"/>
            </w:rPr>
            <w:delText>V</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rPr>
            <w:delText xml:space="preserve"> </w:delText>
          </w:r>
          <w:r w:rsidDel="001E647C">
            <w:rPr>
              <w:rFonts w:ascii="Times New Roman" w:eastAsia="AdvOT9b12cd41" w:hAnsi="Times New Roman"/>
              <w:color w:val="000000"/>
              <w:sz w:val="24"/>
            </w:rPr>
            <w:delText xml:space="preserve">and </w:delText>
          </w:r>
          <w:r w:rsidDel="001E647C">
            <w:rPr>
              <w:rFonts w:ascii="Times New Roman" w:hAnsi="Times New Roman" w:hint="eastAsia"/>
              <w:color w:val="000000"/>
              <w:sz w:val="24"/>
            </w:rPr>
            <w:delText>A</w:delText>
          </w:r>
          <w:r w:rsidDel="001E647C">
            <w:rPr>
              <w:rFonts w:ascii="Times New Roman" w:eastAsia="AdvOT9b12cd41" w:hAnsi="Times New Roman"/>
              <w:color w:val="000000"/>
              <w:sz w:val="24"/>
              <w:vertAlign w:val="subscript"/>
            </w:rPr>
            <w:delText>swelling</w:delText>
          </w:r>
          <w:r w:rsidDel="001E647C">
            <w:rPr>
              <w:rFonts w:ascii="Times New Roman" w:hAnsi="Times New Roman" w:hint="eastAsia"/>
              <w:color w:val="000000"/>
              <w:sz w:val="24"/>
              <w:vertAlign w:val="subscript"/>
            </w:rPr>
            <w:delText xml:space="preserve"> </w:delText>
          </w:r>
          <w:r w:rsidDel="001E647C">
            <w:rPr>
              <w:rFonts w:ascii="Times New Roman" w:eastAsia="AdvOT9b12cd41" w:hAnsi="Times New Roman"/>
              <w:color w:val="000000"/>
              <w:sz w:val="24"/>
            </w:rPr>
            <w:delText xml:space="preserve">of </w:delText>
          </w:r>
          <w:r w:rsidDel="001E647C">
            <w:rPr>
              <w:rFonts w:ascii="Times New Roman" w:hAnsi="Times New Roman" w:hint="eastAsia"/>
              <w:color w:val="000000"/>
              <w:sz w:val="24"/>
            </w:rPr>
            <w:delText>the</w:delText>
          </w:r>
          <w:r w:rsidDel="001E647C">
            <w:rPr>
              <w:rFonts w:ascii="Times New Roman" w:eastAsia="AdvOT9b12cd41" w:hAnsi="Times New Roman"/>
              <w:color w:val="000000"/>
              <w:sz w:val="24"/>
            </w:rPr>
            <w:delText xml:space="preserve"> membranes</w:delText>
          </w:r>
          <w:r w:rsidDel="001E647C">
            <w:rPr>
              <w:rFonts w:ascii="Times New Roman" w:hAnsi="Times New Roman" w:hint="eastAsia"/>
              <w:color w:val="000000"/>
              <w:sz w:val="24"/>
            </w:rPr>
            <w:delText xml:space="preserve"> doped in 75 and 85%PA</w:delText>
          </w:r>
        </w:del>
      </w:ins>
    </w:p>
    <w:tbl>
      <w:tblPr>
        <w:tblW w:w="0" w:type="auto"/>
        <w:jc w:val="center"/>
        <w:tblBorders>
          <w:top w:val="single" w:sz="12" w:space="0" w:color="auto"/>
          <w:bottom w:val="single" w:sz="12" w:space="0" w:color="auto"/>
        </w:tblBorders>
        <w:tblLayout w:type="fixed"/>
        <w:tblLook w:val="0000" w:firstRow="0" w:lastRow="0" w:firstColumn="0" w:lastColumn="0" w:noHBand="0" w:noVBand="0"/>
      </w:tblPr>
      <w:tblGrid>
        <w:gridCol w:w="2339"/>
        <w:gridCol w:w="901"/>
        <w:gridCol w:w="889"/>
        <w:gridCol w:w="1017"/>
        <w:gridCol w:w="887"/>
        <w:gridCol w:w="934"/>
        <w:gridCol w:w="997"/>
      </w:tblGrid>
      <w:tr w:rsidR="0037097A" w:rsidRPr="00C0170B" w:rsidDel="001E647C" w:rsidTr="00C0170B">
        <w:trPr>
          <w:jc w:val="center"/>
          <w:del w:id="922" w:author="季 晨瑞" w:date="2018-09-21T14:42:00Z"/>
        </w:trPr>
        <w:tc>
          <w:tcPr>
            <w:tcW w:w="2339" w:type="dxa"/>
            <w:vMerge w:val="restart"/>
            <w:tcBorders>
              <w:tl2br w:val="nil"/>
              <w:tr2bl w:val="nil"/>
            </w:tcBorders>
          </w:tcPr>
          <w:p w:rsidR="0037097A" w:rsidRPr="000C105D" w:rsidDel="001E647C" w:rsidRDefault="0037097A">
            <w:pPr>
              <w:widowControl/>
              <w:spacing w:line="480" w:lineRule="auto"/>
              <w:rPr>
                <w:del w:id="923" w:author="季 晨瑞" w:date="2018-09-21T14:42:00Z"/>
                <w:rFonts w:ascii="Times New Roman" w:hAnsi="Times New Roman"/>
                <w:color w:val="000000"/>
                <w:szCs w:val="21"/>
              </w:rPr>
              <w:pPrChange w:id="924" w:author="季 晨瑞" w:date="2018-09-21T15:28:00Z">
                <w:pPr>
                  <w:widowControl/>
                  <w:spacing w:line="480" w:lineRule="auto"/>
                  <w:jc w:val="left"/>
                </w:pPr>
              </w:pPrChange>
            </w:pPr>
          </w:p>
          <w:p w:rsidR="0037097A" w:rsidRPr="00C0170B" w:rsidDel="001E647C" w:rsidRDefault="0037097A">
            <w:pPr>
              <w:widowControl/>
              <w:spacing w:line="480" w:lineRule="auto"/>
              <w:rPr>
                <w:del w:id="925" w:author="季 晨瑞" w:date="2018-09-21T14:42:00Z"/>
                <w:rFonts w:ascii="Times New Roman" w:eastAsia="AdvOT999035f4" w:hAnsi="Times New Roman"/>
                <w:color w:val="000000"/>
                <w:sz w:val="24"/>
              </w:rPr>
              <w:pPrChange w:id="926" w:author="季 晨瑞" w:date="2018-09-21T15:28:00Z">
                <w:pPr>
                  <w:widowControl/>
                  <w:spacing w:line="480" w:lineRule="auto"/>
                  <w:jc w:val="left"/>
                </w:pPr>
              </w:pPrChange>
            </w:pPr>
          </w:p>
          <w:p w:rsidR="0037097A" w:rsidRPr="00C0170B" w:rsidDel="001E647C" w:rsidRDefault="0037097A">
            <w:pPr>
              <w:widowControl/>
              <w:spacing w:line="480" w:lineRule="auto"/>
              <w:rPr>
                <w:del w:id="927" w:author="季 晨瑞" w:date="2018-09-21T14:42:00Z"/>
                <w:rFonts w:ascii="Times New Roman" w:hAnsi="Times New Roman"/>
                <w:color w:val="000000"/>
                <w:szCs w:val="21"/>
              </w:rPr>
              <w:pPrChange w:id="928" w:author="季 晨瑞" w:date="2018-09-21T15:28:00Z">
                <w:pPr>
                  <w:widowControl/>
                  <w:spacing w:line="480" w:lineRule="auto"/>
                  <w:jc w:val="left"/>
                </w:pPr>
              </w:pPrChange>
            </w:pPr>
            <w:del w:id="929" w:author="季 晨瑞" w:date="2018-09-21T14:42:00Z">
              <w:r w:rsidRPr="00C0170B" w:rsidDel="001E647C">
                <w:rPr>
                  <w:rFonts w:ascii="Times New Roman" w:eastAsia="AdvOT999035f4" w:hAnsi="Times New Roman"/>
                  <w:color w:val="000000"/>
                  <w:sz w:val="24"/>
                </w:rPr>
                <w:delText>Membrane</w:delText>
              </w:r>
              <w:r w:rsidRPr="00C0170B" w:rsidDel="001E647C">
                <w:rPr>
                  <w:rFonts w:ascii="宋体" w:hAnsi="宋体" w:cs="宋体"/>
                  <w:sz w:val="24"/>
                </w:rPr>
                <w:delText xml:space="preserve"> </w:delText>
              </w:r>
            </w:del>
          </w:p>
        </w:tc>
        <w:tc>
          <w:tcPr>
            <w:tcW w:w="2807" w:type="dxa"/>
            <w:gridSpan w:val="3"/>
            <w:tcBorders>
              <w:bottom w:val="single" w:sz="12" w:space="0" w:color="auto"/>
              <w:tl2br w:val="nil"/>
              <w:tr2bl w:val="nil"/>
            </w:tcBorders>
          </w:tcPr>
          <w:p w:rsidR="0037097A" w:rsidRPr="00C0170B" w:rsidDel="001E647C" w:rsidRDefault="0037097A">
            <w:pPr>
              <w:widowControl/>
              <w:spacing w:line="480" w:lineRule="auto"/>
              <w:rPr>
                <w:del w:id="930" w:author="季 晨瑞" w:date="2018-09-21T14:42:00Z"/>
                <w:rFonts w:ascii="Times New Roman" w:hAnsi="Times New Roman"/>
                <w:color w:val="000000"/>
                <w:szCs w:val="21"/>
              </w:rPr>
              <w:pPrChange w:id="931" w:author="季 晨瑞" w:date="2018-09-21T15:28:00Z">
                <w:pPr>
                  <w:widowControl/>
                  <w:spacing w:line="480" w:lineRule="auto"/>
                  <w:jc w:val="center"/>
                </w:pPr>
              </w:pPrChange>
            </w:pPr>
            <w:del w:id="932" w:author="季 晨瑞" w:date="2018-09-21T14:42:00Z">
              <w:r w:rsidRPr="00C0170B" w:rsidDel="001E647C">
                <w:rPr>
                  <w:rFonts w:ascii="Times New Roman" w:hAnsi="Times New Roman" w:hint="eastAsia"/>
                  <w:color w:val="000000"/>
                  <w:sz w:val="24"/>
                </w:rPr>
                <w:delText>75%PA</w:delText>
              </w:r>
            </w:del>
          </w:p>
        </w:tc>
        <w:tc>
          <w:tcPr>
            <w:tcW w:w="2818" w:type="dxa"/>
            <w:gridSpan w:val="3"/>
            <w:tcBorders>
              <w:bottom w:val="single" w:sz="12" w:space="0" w:color="auto"/>
              <w:tl2br w:val="nil"/>
              <w:tr2bl w:val="nil"/>
            </w:tcBorders>
          </w:tcPr>
          <w:p w:rsidR="0037097A" w:rsidRPr="00C0170B" w:rsidDel="001E647C" w:rsidRDefault="0037097A">
            <w:pPr>
              <w:widowControl/>
              <w:spacing w:line="480" w:lineRule="auto"/>
              <w:rPr>
                <w:del w:id="933" w:author="季 晨瑞" w:date="2018-09-21T14:42:00Z"/>
                <w:rFonts w:ascii="Times New Roman" w:hAnsi="Times New Roman"/>
                <w:color w:val="000000"/>
                <w:szCs w:val="21"/>
              </w:rPr>
              <w:pPrChange w:id="934" w:author="季 晨瑞" w:date="2018-09-21T15:28:00Z">
                <w:pPr>
                  <w:widowControl/>
                  <w:spacing w:line="480" w:lineRule="auto"/>
                  <w:jc w:val="center"/>
                </w:pPr>
              </w:pPrChange>
            </w:pPr>
            <w:del w:id="935" w:author="季 晨瑞" w:date="2018-09-21T14:42:00Z">
              <w:r w:rsidRPr="00C0170B" w:rsidDel="001E647C">
                <w:rPr>
                  <w:rFonts w:ascii="Times New Roman" w:hAnsi="Times New Roman" w:hint="eastAsia"/>
                  <w:color w:val="000000"/>
                  <w:sz w:val="24"/>
                </w:rPr>
                <w:delText>85%PA</w:delText>
              </w:r>
            </w:del>
          </w:p>
        </w:tc>
      </w:tr>
      <w:tr w:rsidR="0037097A" w:rsidRPr="00C0170B" w:rsidDel="001E647C" w:rsidTr="00C0170B">
        <w:trPr>
          <w:jc w:val="center"/>
          <w:del w:id="936" w:author="季 晨瑞" w:date="2018-09-21T14:42:00Z"/>
        </w:trPr>
        <w:tc>
          <w:tcPr>
            <w:tcW w:w="2339" w:type="dxa"/>
            <w:vMerge/>
            <w:tcBorders>
              <w:tl2br w:val="nil"/>
              <w:tr2bl w:val="nil"/>
            </w:tcBorders>
          </w:tcPr>
          <w:p w:rsidR="0037097A" w:rsidRPr="00C0170B" w:rsidDel="001E647C" w:rsidRDefault="0037097A">
            <w:pPr>
              <w:widowControl/>
              <w:spacing w:line="480" w:lineRule="auto"/>
              <w:rPr>
                <w:del w:id="937" w:author="季 晨瑞" w:date="2018-09-21T14:42:00Z"/>
                <w:rFonts w:ascii="Times New Roman" w:hAnsi="Times New Roman"/>
                <w:color w:val="000000"/>
                <w:szCs w:val="21"/>
              </w:rPr>
              <w:pPrChange w:id="938" w:author="季 晨瑞" w:date="2018-09-21T15:28:00Z">
                <w:pPr>
                  <w:widowControl/>
                  <w:spacing w:line="480" w:lineRule="auto"/>
                  <w:jc w:val="left"/>
                </w:pPr>
              </w:pPrChange>
            </w:pPr>
          </w:p>
        </w:tc>
        <w:tc>
          <w:tcPr>
            <w:tcW w:w="901" w:type="dxa"/>
            <w:tcBorders>
              <w:top w:val="single" w:sz="12" w:space="0" w:color="auto"/>
              <w:bottom w:val="single" w:sz="12" w:space="0" w:color="auto"/>
            </w:tcBorders>
          </w:tcPr>
          <w:p w:rsidR="0037097A" w:rsidRPr="00C0170B" w:rsidDel="001E647C" w:rsidRDefault="0037097A">
            <w:pPr>
              <w:widowControl/>
              <w:spacing w:line="480" w:lineRule="auto"/>
              <w:rPr>
                <w:del w:id="939" w:author="季 晨瑞" w:date="2018-09-21T14:42:00Z"/>
                <w:rFonts w:ascii="Times New Roman" w:hAnsi="Times New Roman"/>
                <w:color w:val="000000"/>
                <w:sz w:val="24"/>
              </w:rPr>
              <w:pPrChange w:id="940" w:author="季 晨瑞" w:date="2018-09-21T15:28:00Z">
                <w:pPr>
                  <w:widowControl/>
                  <w:spacing w:line="480" w:lineRule="auto"/>
                  <w:jc w:val="center"/>
                </w:pPr>
              </w:pPrChange>
            </w:pPr>
            <w:del w:id="941"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9" w:type="dxa"/>
            <w:tcBorders>
              <w:top w:val="single" w:sz="12" w:space="0" w:color="auto"/>
              <w:bottom w:val="single" w:sz="12" w:space="0" w:color="auto"/>
            </w:tcBorders>
          </w:tcPr>
          <w:p w:rsidR="0037097A" w:rsidRPr="00C0170B" w:rsidDel="001E647C" w:rsidRDefault="0037097A">
            <w:pPr>
              <w:widowControl/>
              <w:spacing w:line="480" w:lineRule="auto"/>
              <w:rPr>
                <w:del w:id="942" w:author="季 晨瑞" w:date="2018-09-21T14:42:00Z"/>
                <w:rFonts w:ascii="Times New Roman" w:hAnsi="Times New Roman"/>
                <w:color w:val="000000"/>
                <w:sz w:val="24"/>
              </w:rPr>
              <w:pPrChange w:id="943" w:author="季 晨瑞" w:date="2018-09-21T15:28:00Z">
                <w:pPr>
                  <w:widowControl/>
                  <w:spacing w:line="480" w:lineRule="auto"/>
                  <w:jc w:val="center"/>
                </w:pPr>
              </w:pPrChange>
            </w:pPr>
            <w:del w:id="944"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1017" w:type="dxa"/>
            <w:tcBorders>
              <w:top w:val="single" w:sz="12" w:space="0" w:color="auto"/>
              <w:bottom w:val="single" w:sz="12" w:space="0" w:color="auto"/>
            </w:tcBorders>
          </w:tcPr>
          <w:p w:rsidR="0037097A" w:rsidRPr="00C0170B" w:rsidDel="001E647C" w:rsidRDefault="0037097A">
            <w:pPr>
              <w:widowControl/>
              <w:spacing w:line="480" w:lineRule="auto"/>
              <w:rPr>
                <w:del w:id="945" w:author="季 晨瑞" w:date="2018-09-21T14:42:00Z"/>
                <w:rFonts w:ascii="Times New Roman" w:hAnsi="Times New Roman"/>
                <w:color w:val="000000"/>
                <w:szCs w:val="21"/>
              </w:rPr>
              <w:pPrChange w:id="946" w:author="季 晨瑞" w:date="2018-09-21T15:28:00Z">
                <w:pPr>
                  <w:widowControl/>
                  <w:spacing w:line="480" w:lineRule="auto"/>
                  <w:jc w:val="center"/>
                </w:pPr>
              </w:pPrChange>
            </w:pPr>
            <w:del w:id="947"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887" w:type="dxa"/>
            <w:tcBorders>
              <w:top w:val="single" w:sz="12" w:space="0" w:color="auto"/>
              <w:bottom w:val="single" w:sz="12" w:space="0" w:color="auto"/>
            </w:tcBorders>
          </w:tcPr>
          <w:p w:rsidR="0037097A" w:rsidRPr="00C0170B" w:rsidDel="001E647C" w:rsidRDefault="0037097A">
            <w:pPr>
              <w:widowControl/>
              <w:spacing w:line="480" w:lineRule="auto"/>
              <w:rPr>
                <w:del w:id="948" w:author="季 晨瑞" w:date="2018-09-21T14:42:00Z"/>
                <w:rFonts w:ascii="Times New Roman" w:hAnsi="Times New Roman"/>
                <w:color w:val="000000"/>
                <w:szCs w:val="21"/>
              </w:rPr>
              <w:pPrChange w:id="949" w:author="季 晨瑞" w:date="2018-09-21T15:28:00Z">
                <w:pPr>
                  <w:widowControl/>
                  <w:spacing w:line="480" w:lineRule="auto"/>
                  <w:jc w:val="center"/>
                </w:pPr>
              </w:pPrChange>
            </w:pPr>
            <w:del w:id="950" w:author="季 晨瑞" w:date="2018-09-21T14:42:00Z">
              <w:r w:rsidRPr="00C0170B" w:rsidDel="001E647C">
                <w:rPr>
                  <w:rFonts w:ascii="Times New Roman" w:eastAsia="AdvOTce71c481 . I" w:hAnsi="Times New Roman"/>
                  <w:color w:val="000000"/>
                  <w:sz w:val="24"/>
                </w:rPr>
                <w:delText>W</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34" w:type="dxa"/>
            <w:tcBorders>
              <w:top w:val="single" w:sz="12" w:space="0" w:color="auto"/>
              <w:bottom w:val="single" w:sz="12" w:space="0" w:color="auto"/>
            </w:tcBorders>
          </w:tcPr>
          <w:p w:rsidR="0037097A" w:rsidRPr="00C0170B" w:rsidDel="001E647C" w:rsidRDefault="0037097A">
            <w:pPr>
              <w:widowControl/>
              <w:spacing w:line="480" w:lineRule="auto"/>
              <w:rPr>
                <w:del w:id="951" w:author="季 晨瑞" w:date="2018-09-21T14:42:00Z"/>
                <w:rFonts w:ascii="Times New Roman" w:hAnsi="Times New Roman"/>
                <w:color w:val="000000"/>
                <w:szCs w:val="21"/>
              </w:rPr>
              <w:pPrChange w:id="952" w:author="季 晨瑞" w:date="2018-09-21T15:28:00Z">
                <w:pPr>
                  <w:widowControl/>
                  <w:spacing w:line="480" w:lineRule="auto"/>
                  <w:jc w:val="center"/>
                </w:pPr>
              </w:pPrChange>
            </w:pPr>
            <w:del w:id="953" w:author="季 晨瑞" w:date="2018-09-21T14:42:00Z">
              <w:r w:rsidRPr="00C0170B" w:rsidDel="001E647C">
                <w:rPr>
                  <w:rFonts w:ascii="Times New Roman" w:hAnsi="Times New Roman" w:hint="eastAsia"/>
                  <w:color w:val="000000"/>
                  <w:sz w:val="24"/>
                </w:rPr>
                <w:delText>A</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c>
          <w:tcPr>
            <w:tcW w:w="997" w:type="dxa"/>
            <w:tcBorders>
              <w:top w:val="single" w:sz="12" w:space="0" w:color="auto"/>
              <w:bottom w:val="single" w:sz="12" w:space="0" w:color="auto"/>
            </w:tcBorders>
          </w:tcPr>
          <w:p w:rsidR="0037097A" w:rsidRPr="00C0170B" w:rsidDel="001E647C" w:rsidRDefault="0037097A">
            <w:pPr>
              <w:widowControl/>
              <w:spacing w:line="480" w:lineRule="auto"/>
              <w:rPr>
                <w:del w:id="954" w:author="季 晨瑞" w:date="2018-09-21T14:42:00Z"/>
                <w:rFonts w:ascii="Times New Roman" w:hAnsi="Times New Roman"/>
                <w:color w:val="000000"/>
                <w:szCs w:val="21"/>
              </w:rPr>
              <w:pPrChange w:id="955" w:author="季 晨瑞" w:date="2018-09-21T15:28:00Z">
                <w:pPr>
                  <w:widowControl/>
                  <w:spacing w:line="480" w:lineRule="auto"/>
                  <w:jc w:val="center"/>
                </w:pPr>
              </w:pPrChange>
            </w:pPr>
            <w:del w:id="956" w:author="季 晨瑞" w:date="2018-09-21T14:42:00Z">
              <w:r w:rsidRPr="00C0170B" w:rsidDel="001E647C">
                <w:rPr>
                  <w:rFonts w:ascii="Times New Roman" w:hAnsi="Times New Roman" w:hint="eastAsia"/>
                  <w:color w:val="000000"/>
                  <w:sz w:val="24"/>
                </w:rPr>
                <w:delText>V</w:delText>
              </w:r>
              <w:r w:rsidRPr="00C0170B" w:rsidDel="001E647C">
                <w:rPr>
                  <w:rFonts w:ascii="Times New Roman" w:eastAsia="AdvOT999035f4" w:hAnsi="Times New Roman"/>
                  <w:color w:val="000000"/>
                  <w:sz w:val="24"/>
                  <w:vertAlign w:val="subscript"/>
                </w:rPr>
                <w:delText>dopi</w:delText>
              </w:r>
              <w:r w:rsidRPr="00C0170B" w:rsidDel="001E647C">
                <w:rPr>
                  <w:rFonts w:ascii="Times New Roman" w:hAnsi="Times New Roman" w:hint="eastAsia"/>
                  <w:color w:val="000000"/>
                  <w:sz w:val="24"/>
                  <w:vertAlign w:val="subscript"/>
                </w:rPr>
                <w:delText>n</w:delText>
              </w:r>
              <w:r w:rsidRPr="00C0170B" w:rsidDel="001E647C">
                <w:rPr>
                  <w:rFonts w:ascii="Times New Roman" w:eastAsia="AdvOT999035f4" w:hAnsi="Times New Roman"/>
                  <w:color w:val="000000"/>
                  <w:sz w:val="24"/>
                  <w:vertAlign w:val="subscript"/>
                </w:rPr>
                <w:delText>g</w:delText>
              </w:r>
              <w:r w:rsidRPr="00C0170B" w:rsidDel="001E647C">
                <w:rPr>
                  <w:rFonts w:ascii="Times New Roman" w:hAnsi="Times New Roman" w:hint="eastAsia"/>
                  <w:color w:val="000000"/>
                  <w:sz w:val="24"/>
                </w:rPr>
                <w:delText>/%</w:delText>
              </w:r>
            </w:del>
          </w:p>
        </w:tc>
      </w:tr>
      <w:tr w:rsidR="0037097A" w:rsidRPr="00C0170B" w:rsidDel="001E647C" w:rsidTr="00C0170B">
        <w:trPr>
          <w:jc w:val="center"/>
          <w:del w:id="957" w:author="季 晨瑞" w:date="2018-09-21T14:42:00Z"/>
        </w:trPr>
        <w:tc>
          <w:tcPr>
            <w:tcW w:w="2339" w:type="dxa"/>
            <w:tcBorders>
              <w:tl2br w:val="nil"/>
              <w:tr2bl w:val="nil"/>
            </w:tcBorders>
          </w:tcPr>
          <w:p w:rsidR="0037097A" w:rsidRPr="00C0170B" w:rsidDel="001E647C" w:rsidRDefault="0037097A">
            <w:pPr>
              <w:widowControl/>
              <w:spacing w:line="480" w:lineRule="auto"/>
              <w:rPr>
                <w:del w:id="958" w:author="季 晨瑞" w:date="2018-09-21T14:42:00Z"/>
                <w:rFonts w:ascii="Times New Roman" w:eastAsia="AdvOT999035f4" w:hAnsi="Times New Roman"/>
                <w:color w:val="000000"/>
                <w:sz w:val="24"/>
              </w:rPr>
              <w:pPrChange w:id="959" w:author="季 晨瑞" w:date="2018-09-21T15:28:00Z">
                <w:pPr>
                  <w:widowControl/>
                  <w:spacing w:line="480" w:lineRule="auto"/>
                  <w:jc w:val="left"/>
                </w:pPr>
              </w:pPrChange>
            </w:pPr>
            <w:del w:id="960" w:author="季 晨瑞" w:date="2018-09-21T14:42:00Z">
              <w:r w:rsidRPr="00C0170B" w:rsidDel="001E647C">
                <w:rPr>
                  <w:rFonts w:ascii="Times New Roman" w:eastAsia="AdvOT999035f4" w:hAnsi="Times New Roman" w:hint="eastAsia"/>
                  <w:color w:val="000000"/>
                  <w:sz w:val="24"/>
                </w:rPr>
                <w:delText>QBPPO</w:delText>
              </w:r>
            </w:del>
          </w:p>
        </w:tc>
        <w:tc>
          <w:tcPr>
            <w:tcW w:w="901" w:type="dxa"/>
            <w:tcBorders>
              <w:top w:val="single" w:sz="12" w:space="0" w:color="auto"/>
              <w:tl2br w:val="nil"/>
              <w:tr2bl w:val="nil"/>
            </w:tcBorders>
            <w:vAlign w:val="center"/>
          </w:tcPr>
          <w:p w:rsidR="0037097A" w:rsidRPr="00C0170B" w:rsidDel="001E647C" w:rsidRDefault="0037097A">
            <w:pPr>
              <w:widowControl/>
              <w:spacing w:line="480" w:lineRule="auto"/>
              <w:rPr>
                <w:del w:id="961" w:author="季 晨瑞" w:date="2018-09-21T14:42:00Z"/>
                <w:rFonts w:ascii="Times New Roman" w:hAnsi="Times New Roman"/>
                <w:color w:val="000000"/>
                <w:szCs w:val="21"/>
              </w:rPr>
              <w:pPrChange w:id="962" w:author="季 晨瑞" w:date="2018-09-21T15:28:00Z">
                <w:pPr>
                  <w:widowControl/>
                  <w:spacing w:line="480" w:lineRule="auto"/>
                  <w:jc w:val="center"/>
                  <w:textAlignment w:val="center"/>
                </w:pPr>
              </w:pPrChange>
            </w:pPr>
            <w:del w:id="963" w:author="季 晨瑞" w:date="2018-09-21T14:42:00Z">
              <w:r w:rsidRPr="00C0170B" w:rsidDel="001E647C">
                <w:rPr>
                  <w:rFonts w:ascii="Times New Roman" w:hAnsi="Times New Roman"/>
                  <w:color w:val="000000"/>
                  <w:kern w:val="0"/>
                  <w:sz w:val="22"/>
                  <w:szCs w:val="22"/>
                  <w:lang w:bidi="ar"/>
                </w:rPr>
                <w:delText>113</w:delText>
              </w:r>
            </w:del>
          </w:p>
        </w:tc>
        <w:tc>
          <w:tcPr>
            <w:tcW w:w="889" w:type="dxa"/>
            <w:tcBorders>
              <w:top w:val="single" w:sz="12" w:space="0" w:color="auto"/>
              <w:tl2br w:val="nil"/>
              <w:tr2bl w:val="nil"/>
            </w:tcBorders>
            <w:vAlign w:val="center"/>
          </w:tcPr>
          <w:p w:rsidR="0037097A" w:rsidRPr="00C0170B" w:rsidDel="001E647C" w:rsidRDefault="0037097A">
            <w:pPr>
              <w:widowControl/>
              <w:spacing w:line="480" w:lineRule="auto"/>
              <w:rPr>
                <w:del w:id="964" w:author="季 晨瑞" w:date="2018-09-21T14:42:00Z"/>
                <w:rFonts w:ascii="Times New Roman" w:hAnsi="Times New Roman"/>
                <w:color w:val="000000"/>
                <w:szCs w:val="21"/>
              </w:rPr>
              <w:pPrChange w:id="965" w:author="季 晨瑞" w:date="2018-09-21T15:28:00Z">
                <w:pPr>
                  <w:widowControl/>
                  <w:spacing w:line="480" w:lineRule="auto"/>
                  <w:jc w:val="center"/>
                  <w:textAlignment w:val="center"/>
                </w:pPr>
              </w:pPrChange>
            </w:pPr>
            <w:del w:id="966" w:author="季 晨瑞" w:date="2018-09-21T14:42:00Z">
              <w:r w:rsidRPr="00C0170B" w:rsidDel="001E647C">
                <w:rPr>
                  <w:rFonts w:ascii="Times New Roman" w:hAnsi="Times New Roman"/>
                  <w:color w:val="000000"/>
                  <w:kern w:val="0"/>
                  <w:sz w:val="24"/>
                  <w:lang w:bidi="ar"/>
                </w:rPr>
                <w:delText>27.2</w:delText>
              </w:r>
            </w:del>
          </w:p>
        </w:tc>
        <w:tc>
          <w:tcPr>
            <w:tcW w:w="1017" w:type="dxa"/>
            <w:tcBorders>
              <w:top w:val="single" w:sz="12" w:space="0" w:color="auto"/>
              <w:tl2br w:val="nil"/>
              <w:tr2bl w:val="nil"/>
            </w:tcBorders>
            <w:vAlign w:val="center"/>
          </w:tcPr>
          <w:p w:rsidR="0037097A" w:rsidRPr="00C0170B" w:rsidDel="001E647C" w:rsidRDefault="0037097A">
            <w:pPr>
              <w:widowControl/>
              <w:spacing w:line="480" w:lineRule="auto"/>
              <w:rPr>
                <w:del w:id="967" w:author="季 晨瑞" w:date="2018-09-21T14:42:00Z"/>
                <w:rFonts w:ascii="Times New Roman" w:hAnsi="Times New Roman"/>
                <w:color w:val="000000"/>
                <w:szCs w:val="21"/>
              </w:rPr>
              <w:pPrChange w:id="968" w:author="季 晨瑞" w:date="2018-09-21T15:28:00Z">
                <w:pPr>
                  <w:widowControl/>
                  <w:spacing w:line="480" w:lineRule="auto"/>
                  <w:jc w:val="center"/>
                  <w:textAlignment w:val="center"/>
                </w:pPr>
              </w:pPrChange>
            </w:pPr>
            <w:del w:id="969" w:author="季 晨瑞" w:date="2018-09-21T14:42:00Z">
              <w:r w:rsidRPr="00C0170B" w:rsidDel="001E647C">
                <w:rPr>
                  <w:rFonts w:ascii="Times New Roman" w:hAnsi="Times New Roman"/>
                  <w:color w:val="000000"/>
                  <w:kern w:val="0"/>
                  <w:sz w:val="24"/>
                  <w:lang w:bidi="ar"/>
                </w:rPr>
                <w:delText>38.3</w:delText>
              </w:r>
            </w:del>
          </w:p>
        </w:tc>
        <w:tc>
          <w:tcPr>
            <w:tcW w:w="887" w:type="dxa"/>
            <w:tcBorders>
              <w:top w:val="single" w:sz="12" w:space="0" w:color="auto"/>
              <w:tl2br w:val="nil"/>
              <w:tr2bl w:val="nil"/>
            </w:tcBorders>
            <w:vAlign w:val="center"/>
          </w:tcPr>
          <w:p w:rsidR="0037097A" w:rsidRPr="00C0170B" w:rsidDel="001E647C" w:rsidRDefault="0037097A">
            <w:pPr>
              <w:widowControl/>
              <w:spacing w:line="480" w:lineRule="auto"/>
              <w:rPr>
                <w:del w:id="970" w:author="季 晨瑞" w:date="2018-09-21T14:42:00Z"/>
                <w:rFonts w:ascii="Times New Roman" w:hAnsi="Times New Roman"/>
                <w:color w:val="000000"/>
                <w:sz w:val="24"/>
              </w:rPr>
              <w:pPrChange w:id="971" w:author="季 晨瑞" w:date="2018-09-21T15:28:00Z">
                <w:pPr>
                  <w:widowControl/>
                  <w:spacing w:line="480" w:lineRule="auto"/>
                  <w:jc w:val="center"/>
                  <w:textAlignment w:val="center"/>
                </w:pPr>
              </w:pPrChange>
            </w:pPr>
            <w:del w:id="972" w:author="季 晨瑞" w:date="2018-09-21T14:42:00Z">
              <w:r w:rsidRPr="00C0170B" w:rsidDel="001E647C">
                <w:rPr>
                  <w:rFonts w:ascii="Times New Roman" w:hAnsi="Times New Roman"/>
                  <w:color w:val="000000"/>
                  <w:kern w:val="0"/>
                  <w:sz w:val="24"/>
                  <w:lang w:bidi="ar"/>
                </w:rPr>
                <w:delText>167</w:delText>
              </w:r>
            </w:del>
          </w:p>
        </w:tc>
        <w:tc>
          <w:tcPr>
            <w:tcW w:w="934" w:type="dxa"/>
            <w:tcBorders>
              <w:top w:val="single" w:sz="12" w:space="0" w:color="auto"/>
              <w:tl2br w:val="nil"/>
              <w:tr2bl w:val="nil"/>
            </w:tcBorders>
            <w:vAlign w:val="center"/>
          </w:tcPr>
          <w:p w:rsidR="0037097A" w:rsidRPr="00C0170B" w:rsidDel="001E647C" w:rsidRDefault="0037097A">
            <w:pPr>
              <w:widowControl/>
              <w:spacing w:line="480" w:lineRule="auto"/>
              <w:rPr>
                <w:del w:id="973" w:author="季 晨瑞" w:date="2018-09-21T14:42:00Z"/>
                <w:rFonts w:ascii="Times New Roman" w:hAnsi="Times New Roman"/>
                <w:color w:val="000000"/>
                <w:sz w:val="24"/>
              </w:rPr>
              <w:pPrChange w:id="974" w:author="季 晨瑞" w:date="2018-09-21T15:28:00Z">
                <w:pPr>
                  <w:widowControl/>
                  <w:spacing w:line="480" w:lineRule="auto"/>
                  <w:jc w:val="center"/>
                  <w:textAlignment w:val="center"/>
                </w:pPr>
              </w:pPrChange>
            </w:pPr>
            <w:del w:id="975" w:author="季 晨瑞" w:date="2018-09-21T14:42:00Z">
              <w:r w:rsidRPr="00C0170B" w:rsidDel="001E647C">
                <w:rPr>
                  <w:rFonts w:ascii="Times New Roman" w:hAnsi="Times New Roman"/>
                  <w:color w:val="000000"/>
                  <w:kern w:val="0"/>
                  <w:sz w:val="24"/>
                  <w:lang w:bidi="ar"/>
                </w:rPr>
                <w:delText>37.3</w:delText>
              </w:r>
            </w:del>
          </w:p>
        </w:tc>
        <w:tc>
          <w:tcPr>
            <w:tcW w:w="997" w:type="dxa"/>
            <w:tcBorders>
              <w:top w:val="single" w:sz="12" w:space="0" w:color="auto"/>
              <w:tl2br w:val="nil"/>
              <w:tr2bl w:val="nil"/>
            </w:tcBorders>
            <w:vAlign w:val="center"/>
          </w:tcPr>
          <w:p w:rsidR="0037097A" w:rsidRPr="00C0170B" w:rsidDel="001E647C" w:rsidRDefault="0037097A">
            <w:pPr>
              <w:widowControl/>
              <w:spacing w:line="480" w:lineRule="auto"/>
              <w:rPr>
                <w:del w:id="976" w:author="季 晨瑞" w:date="2018-09-21T14:42:00Z"/>
                <w:rFonts w:ascii="Times New Roman" w:hAnsi="Times New Roman"/>
                <w:color w:val="000000"/>
                <w:sz w:val="24"/>
              </w:rPr>
              <w:pPrChange w:id="977" w:author="季 晨瑞" w:date="2018-09-21T15:28:00Z">
                <w:pPr>
                  <w:widowControl/>
                  <w:spacing w:line="480" w:lineRule="auto"/>
                  <w:jc w:val="center"/>
                  <w:textAlignment w:val="center"/>
                </w:pPr>
              </w:pPrChange>
            </w:pPr>
            <w:del w:id="978" w:author="季 晨瑞" w:date="2018-09-21T14:42:00Z">
              <w:r w:rsidRPr="00C0170B" w:rsidDel="001E647C">
                <w:rPr>
                  <w:rFonts w:ascii="Times New Roman" w:hAnsi="Times New Roman"/>
                  <w:color w:val="000000"/>
                  <w:kern w:val="0"/>
                  <w:sz w:val="24"/>
                  <w:lang w:bidi="ar"/>
                </w:rPr>
                <w:delText>107.8</w:delText>
              </w:r>
            </w:del>
          </w:p>
        </w:tc>
      </w:tr>
      <w:tr w:rsidR="0037097A" w:rsidRPr="00C0170B" w:rsidDel="001E647C" w:rsidTr="00C0170B">
        <w:trPr>
          <w:jc w:val="center"/>
          <w:del w:id="979" w:author="季 晨瑞" w:date="2018-09-21T14:42:00Z"/>
        </w:trPr>
        <w:tc>
          <w:tcPr>
            <w:tcW w:w="2339" w:type="dxa"/>
            <w:tcBorders>
              <w:tl2br w:val="nil"/>
              <w:tr2bl w:val="nil"/>
            </w:tcBorders>
          </w:tcPr>
          <w:p w:rsidR="0037097A" w:rsidRPr="00C0170B" w:rsidDel="001E647C" w:rsidRDefault="0037097A">
            <w:pPr>
              <w:widowControl/>
              <w:spacing w:line="480" w:lineRule="auto"/>
              <w:rPr>
                <w:del w:id="980" w:author="季 晨瑞" w:date="2018-09-21T14:42:00Z"/>
                <w:rFonts w:ascii="Times New Roman" w:eastAsia="AdvOT999035f4" w:hAnsi="Times New Roman"/>
                <w:color w:val="000000"/>
                <w:sz w:val="24"/>
              </w:rPr>
              <w:pPrChange w:id="981" w:author="季 晨瑞" w:date="2018-09-21T15:28:00Z">
                <w:pPr>
                  <w:widowControl/>
                  <w:spacing w:line="480" w:lineRule="auto"/>
                  <w:jc w:val="left"/>
                </w:pPr>
              </w:pPrChange>
            </w:pPr>
            <w:del w:id="982" w:author="季 晨瑞" w:date="2018-09-21T14:42:00Z">
              <w:r w:rsidRPr="00C0170B" w:rsidDel="001E647C">
                <w:rPr>
                  <w:rFonts w:ascii="Times New Roman" w:eastAsia="AdvOT999035f4" w:hAnsi="Times New Roman" w:hint="eastAsia"/>
                  <w:color w:val="000000"/>
                  <w:sz w:val="24"/>
                </w:rPr>
                <w:delText>QBPPO/2%GO</w:delText>
              </w:r>
            </w:del>
          </w:p>
        </w:tc>
        <w:tc>
          <w:tcPr>
            <w:tcW w:w="901" w:type="dxa"/>
            <w:tcBorders>
              <w:tl2br w:val="nil"/>
              <w:tr2bl w:val="nil"/>
            </w:tcBorders>
            <w:vAlign w:val="center"/>
          </w:tcPr>
          <w:p w:rsidR="0037097A" w:rsidRPr="00C0170B" w:rsidDel="001E647C" w:rsidRDefault="0037097A">
            <w:pPr>
              <w:widowControl/>
              <w:spacing w:line="480" w:lineRule="auto"/>
              <w:rPr>
                <w:del w:id="983" w:author="季 晨瑞" w:date="2018-09-21T14:42:00Z"/>
                <w:rFonts w:ascii="Times New Roman" w:hAnsi="Times New Roman"/>
                <w:color w:val="000000"/>
                <w:szCs w:val="21"/>
              </w:rPr>
              <w:pPrChange w:id="984" w:author="季 晨瑞" w:date="2018-09-21T15:28:00Z">
                <w:pPr>
                  <w:widowControl/>
                  <w:spacing w:line="480" w:lineRule="auto"/>
                  <w:jc w:val="center"/>
                  <w:textAlignment w:val="center"/>
                </w:pPr>
              </w:pPrChange>
            </w:pPr>
            <w:del w:id="985" w:author="季 晨瑞" w:date="2018-09-21T14:42:00Z">
              <w:r w:rsidRPr="00C0170B" w:rsidDel="001E647C">
                <w:rPr>
                  <w:rFonts w:ascii="Times New Roman" w:hAnsi="Times New Roman"/>
                  <w:color w:val="000000"/>
                  <w:kern w:val="0"/>
                  <w:sz w:val="22"/>
                  <w:szCs w:val="22"/>
                  <w:lang w:bidi="ar"/>
                </w:rPr>
                <w:delText>109</w:delText>
              </w:r>
            </w:del>
          </w:p>
        </w:tc>
        <w:tc>
          <w:tcPr>
            <w:tcW w:w="889" w:type="dxa"/>
            <w:tcBorders>
              <w:tl2br w:val="nil"/>
              <w:tr2bl w:val="nil"/>
            </w:tcBorders>
            <w:vAlign w:val="center"/>
          </w:tcPr>
          <w:p w:rsidR="0037097A" w:rsidRPr="00C0170B" w:rsidDel="001E647C" w:rsidRDefault="0037097A">
            <w:pPr>
              <w:widowControl/>
              <w:spacing w:line="480" w:lineRule="auto"/>
              <w:rPr>
                <w:del w:id="986" w:author="季 晨瑞" w:date="2018-09-21T14:42:00Z"/>
                <w:rFonts w:ascii="Times New Roman" w:hAnsi="Times New Roman"/>
                <w:color w:val="000000"/>
                <w:szCs w:val="21"/>
              </w:rPr>
              <w:pPrChange w:id="987" w:author="季 晨瑞" w:date="2018-09-21T15:28:00Z">
                <w:pPr>
                  <w:widowControl/>
                  <w:spacing w:line="480" w:lineRule="auto"/>
                  <w:jc w:val="center"/>
                  <w:textAlignment w:val="center"/>
                </w:pPr>
              </w:pPrChange>
            </w:pPr>
            <w:del w:id="988" w:author="季 晨瑞" w:date="2018-09-21T14:42:00Z">
              <w:r w:rsidRPr="00C0170B" w:rsidDel="001E647C">
                <w:rPr>
                  <w:rFonts w:ascii="Times New Roman" w:hAnsi="Times New Roman"/>
                  <w:color w:val="000000"/>
                  <w:kern w:val="0"/>
                  <w:sz w:val="24"/>
                  <w:lang w:bidi="ar"/>
                </w:rPr>
                <w:delText>25.3</w:delText>
              </w:r>
            </w:del>
          </w:p>
        </w:tc>
        <w:tc>
          <w:tcPr>
            <w:tcW w:w="1017" w:type="dxa"/>
            <w:tcBorders>
              <w:tl2br w:val="nil"/>
              <w:tr2bl w:val="nil"/>
            </w:tcBorders>
            <w:vAlign w:val="center"/>
          </w:tcPr>
          <w:p w:rsidR="0037097A" w:rsidRPr="00C0170B" w:rsidDel="001E647C" w:rsidRDefault="0037097A">
            <w:pPr>
              <w:widowControl/>
              <w:spacing w:line="480" w:lineRule="auto"/>
              <w:rPr>
                <w:del w:id="989" w:author="季 晨瑞" w:date="2018-09-21T14:42:00Z"/>
                <w:rFonts w:ascii="Times New Roman" w:hAnsi="Times New Roman"/>
                <w:color w:val="000000"/>
                <w:szCs w:val="21"/>
              </w:rPr>
              <w:pPrChange w:id="990" w:author="季 晨瑞" w:date="2018-09-21T15:28:00Z">
                <w:pPr>
                  <w:widowControl/>
                  <w:spacing w:line="480" w:lineRule="auto"/>
                  <w:jc w:val="center"/>
                  <w:textAlignment w:val="center"/>
                </w:pPr>
              </w:pPrChange>
            </w:pPr>
            <w:del w:id="991" w:author="季 晨瑞" w:date="2018-09-21T14:42:00Z">
              <w:r w:rsidRPr="00C0170B" w:rsidDel="001E647C">
                <w:rPr>
                  <w:rFonts w:ascii="Times New Roman" w:hAnsi="Times New Roman"/>
                  <w:color w:val="000000"/>
                  <w:kern w:val="0"/>
                  <w:sz w:val="24"/>
                  <w:lang w:bidi="ar"/>
                </w:rPr>
                <w:delText>40.0</w:delText>
              </w:r>
            </w:del>
          </w:p>
        </w:tc>
        <w:tc>
          <w:tcPr>
            <w:tcW w:w="887" w:type="dxa"/>
            <w:tcBorders>
              <w:tl2br w:val="nil"/>
              <w:tr2bl w:val="nil"/>
            </w:tcBorders>
            <w:vAlign w:val="center"/>
          </w:tcPr>
          <w:p w:rsidR="0037097A" w:rsidRPr="00C0170B" w:rsidDel="001E647C" w:rsidRDefault="0037097A">
            <w:pPr>
              <w:widowControl/>
              <w:spacing w:line="480" w:lineRule="auto"/>
              <w:rPr>
                <w:del w:id="992" w:author="季 晨瑞" w:date="2018-09-21T14:42:00Z"/>
                <w:rFonts w:ascii="Times New Roman" w:hAnsi="Times New Roman"/>
                <w:color w:val="000000"/>
                <w:sz w:val="24"/>
              </w:rPr>
              <w:pPrChange w:id="993" w:author="季 晨瑞" w:date="2018-09-21T15:28:00Z">
                <w:pPr>
                  <w:widowControl/>
                  <w:spacing w:line="480" w:lineRule="auto"/>
                  <w:jc w:val="center"/>
                  <w:textAlignment w:val="center"/>
                </w:pPr>
              </w:pPrChange>
            </w:pPr>
            <w:del w:id="994" w:author="季 晨瑞" w:date="2018-09-21T14:42:00Z">
              <w:r w:rsidRPr="00C0170B" w:rsidDel="001E647C">
                <w:rPr>
                  <w:rFonts w:ascii="Times New Roman" w:hAnsi="Times New Roman"/>
                  <w:color w:val="000000"/>
                  <w:kern w:val="0"/>
                  <w:sz w:val="24"/>
                  <w:lang w:bidi="ar"/>
                </w:rPr>
                <w:delText>172</w:delText>
              </w:r>
            </w:del>
          </w:p>
        </w:tc>
        <w:tc>
          <w:tcPr>
            <w:tcW w:w="934" w:type="dxa"/>
            <w:tcBorders>
              <w:tl2br w:val="nil"/>
              <w:tr2bl w:val="nil"/>
            </w:tcBorders>
            <w:vAlign w:val="center"/>
          </w:tcPr>
          <w:p w:rsidR="0037097A" w:rsidRPr="00C0170B" w:rsidDel="001E647C" w:rsidRDefault="0037097A">
            <w:pPr>
              <w:widowControl/>
              <w:spacing w:line="480" w:lineRule="auto"/>
              <w:rPr>
                <w:del w:id="995" w:author="季 晨瑞" w:date="2018-09-21T14:42:00Z"/>
                <w:rFonts w:ascii="Times New Roman" w:hAnsi="Times New Roman"/>
                <w:color w:val="000000"/>
                <w:sz w:val="24"/>
              </w:rPr>
              <w:pPrChange w:id="996" w:author="季 晨瑞" w:date="2018-09-21T15:28:00Z">
                <w:pPr>
                  <w:widowControl/>
                  <w:spacing w:line="480" w:lineRule="auto"/>
                  <w:jc w:val="center"/>
                  <w:textAlignment w:val="center"/>
                </w:pPr>
              </w:pPrChange>
            </w:pPr>
            <w:del w:id="997" w:author="季 晨瑞" w:date="2018-09-21T14:42:00Z">
              <w:r w:rsidRPr="00C0170B" w:rsidDel="001E647C">
                <w:rPr>
                  <w:rFonts w:ascii="Times New Roman" w:hAnsi="Times New Roman"/>
                  <w:color w:val="000000"/>
                  <w:kern w:val="0"/>
                  <w:sz w:val="24"/>
                  <w:lang w:bidi="ar"/>
                </w:rPr>
                <w:delText>39.1</w:delText>
              </w:r>
            </w:del>
          </w:p>
        </w:tc>
        <w:tc>
          <w:tcPr>
            <w:tcW w:w="997" w:type="dxa"/>
            <w:tcBorders>
              <w:tl2br w:val="nil"/>
              <w:tr2bl w:val="nil"/>
            </w:tcBorders>
            <w:vAlign w:val="center"/>
          </w:tcPr>
          <w:p w:rsidR="0037097A" w:rsidRPr="00C0170B" w:rsidDel="001E647C" w:rsidRDefault="0037097A">
            <w:pPr>
              <w:widowControl/>
              <w:spacing w:line="480" w:lineRule="auto"/>
              <w:rPr>
                <w:del w:id="998" w:author="季 晨瑞" w:date="2018-09-21T14:42:00Z"/>
                <w:rFonts w:ascii="Times New Roman" w:hAnsi="Times New Roman"/>
                <w:color w:val="000000"/>
                <w:sz w:val="24"/>
              </w:rPr>
              <w:pPrChange w:id="999" w:author="季 晨瑞" w:date="2018-09-21T15:28:00Z">
                <w:pPr>
                  <w:widowControl/>
                  <w:spacing w:line="480" w:lineRule="auto"/>
                  <w:jc w:val="center"/>
                  <w:textAlignment w:val="center"/>
                </w:pPr>
              </w:pPrChange>
            </w:pPr>
            <w:del w:id="1000" w:author="季 晨瑞" w:date="2018-09-21T14:42:00Z">
              <w:r w:rsidRPr="00C0170B" w:rsidDel="001E647C">
                <w:rPr>
                  <w:rFonts w:ascii="Times New Roman" w:hAnsi="Times New Roman"/>
                  <w:color w:val="000000"/>
                  <w:kern w:val="0"/>
                  <w:sz w:val="24"/>
                  <w:lang w:bidi="ar"/>
                </w:rPr>
                <w:delText>111.0</w:delText>
              </w:r>
            </w:del>
          </w:p>
        </w:tc>
      </w:tr>
      <w:tr w:rsidR="0037097A" w:rsidRPr="00C0170B" w:rsidDel="001E647C" w:rsidTr="00C0170B">
        <w:trPr>
          <w:jc w:val="center"/>
          <w:del w:id="1001" w:author="季 晨瑞" w:date="2018-09-21T14:42:00Z"/>
        </w:trPr>
        <w:tc>
          <w:tcPr>
            <w:tcW w:w="2339" w:type="dxa"/>
            <w:tcBorders>
              <w:tl2br w:val="nil"/>
              <w:tr2bl w:val="nil"/>
            </w:tcBorders>
          </w:tcPr>
          <w:p w:rsidR="0037097A" w:rsidRPr="00C0170B" w:rsidDel="001E647C" w:rsidRDefault="0037097A">
            <w:pPr>
              <w:widowControl/>
              <w:spacing w:line="480" w:lineRule="auto"/>
              <w:rPr>
                <w:del w:id="1002" w:author="季 晨瑞" w:date="2018-09-21T14:42:00Z"/>
                <w:rFonts w:ascii="Times New Roman" w:eastAsia="AdvOT999035f4" w:hAnsi="Times New Roman"/>
                <w:color w:val="000000"/>
                <w:sz w:val="24"/>
              </w:rPr>
              <w:pPrChange w:id="1003" w:author="季 晨瑞" w:date="2018-09-21T15:28:00Z">
                <w:pPr>
                  <w:widowControl/>
                  <w:spacing w:line="480" w:lineRule="auto"/>
                  <w:jc w:val="left"/>
                </w:pPr>
              </w:pPrChange>
            </w:pPr>
            <w:del w:id="1004" w:author="季 晨瑞" w:date="2018-09-21T14:42:00Z">
              <w:r w:rsidRPr="00C0170B" w:rsidDel="001E647C">
                <w:rPr>
                  <w:rFonts w:ascii="Times New Roman" w:eastAsia="AdvOT999035f4" w:hAnsi="Times New Roman" w:hint="eastAsia"/>
                  <w:color w:val="000000"/>
                  <w:sz w:val="24"/>
                </w:rPr>
                <w:delText>QBPPO/0.25%MGO</w:delText>
              </w:r>
            </w:del>
          </w:p>
        </w:tc>
        <w:tc>
          <w:tcPr>
            <w:tcW w:w="901" w:type="dxa"/>
            <w:tcBorders>
              <w:tl2br w:val="nil"/>
              <w:tr2bl w:val="nil"/>
            </w:tcBorders>
            <w:vAlign w:val="center"/>
          </w:tcPr>
          <w:p w:rsidR="0037097A" w:rsidRPr="00C0170B" w:rsidDel="001E647C" w:rsidRDefault="0037097A">
            <w:pPr>
              <w:widowControl/>
              <w:spacing w:line="480" w:lineRule="auto"/>
              <w:rPr>
                <w:del w:id="1005" w:author="季 晨瑞" w:date="2018-09-21T14:42:00Z"/>
                <w:rFonts w:ascii="Times New Roman" w:hAnsi="Times New Roman"/>
                <w:color w:val="000000"/>
                <w:szCs w:val="21"/>
              </w:rPr>
              <w:pPrChange w:id="1006" w:author="季 晨瑞" w:date="2018-09-21T15:28:00Z">
                <w:pPr>
                  <w:widowControl/>
                  <w:spacing w:line="480" w:lineRule="auto"/>
                  <w:jc w:val="center"/>
                  <w:textAlignment w:val="center"/>
                </w:pPr>
              </w:pPrChange>
            </w:pPr>
            <w:del w:id="1007" w:author="季 晨瑞" w:date="2018-09-21T14:42:00Z">
              <w:r w:rsidRPr="00C0170B" w:rsidDel="001E647C">
                <w:rPr>
                  <w:rFonts w:ascii="Times New Roman" w:hAnsi="Times New Roman"/>
                  <w:color w:val="000000"/>
                  <w:kern w:val="0"/>
                  <w:sz w:val="22"/>
                  <w:szCs w:val="22"/>
                  <w:lang w:bidi="ar"/>
                </w:rPr>
                <w:delText>115</w:delText>
              </w:r>
            </w:del>
          </w:p>
        </w:tc>
        <w:tc>
          <w:tcPr>
            <w:tcW w:w="889" w:type="dxa"/>
            <w:tcBorders>
              <w:tl2br w:val="nil"/>
              <w:tr2bl w:val="nil"/>
            </w:tcBorders>
            <w:vAlign w:val="center"/>
          </w:tcPr>
          <w:p w:rsidR="0037097A" w:rsidRPr="00C0170B" w:rsidDel="001E647C" w:rsidRDefault="0037097A">
            <w:pPr>
              <w:widowControl/>
              <w:spacing w:line="480" w:lineRule="auto"/>
              <w:rPr>
                <w:del w:id="1008" w:author="季 晨瑞" w:date="2018-09-21T14:42:00Z"/>
                <w:rFonts w:ascii="Times New Roman" w:hAnsi="Times New Roman"/>
                <w:color w:val="000000"/>
                <w:szCs w:val="21"/>
              </w:rPr>
              <w:pPrChange w:id="1009" w:author="季 晨瑞" w:date="2018-09-21T15:28:00Z">
                <w:pPr>
                  <w:widowControl/>
                  <w:spacing w:line="480" w:lineRule="auto"/>
                  <w:jc w:val="center"/>
                  <w:textAlignment w:val="center"/>
                </w:pPr>
              </w:pPrChange>
            </w:pPr>
            <w:del w:id="1010" w:author="季 晨瑞" w:date="2018-09-21T14:42:00Z">
              <w:r w:rsidRPr="00C0170B" w:rsidDel="001E647C">
                <w:rPr>
                  <w:rFonts w:ascii="Times New Roman" w:hAnsi="Times New Roman"/>
                  <w:color w:val="000000"/>
                  <w:kern w:val="0"/>
                  <w:sz w:val="24"/>
                  <w:lang w:bidi="ar"/>
                </w:rPr>
                <w:delText>30.2</w:delText>
              </w:r>
            </w:del>
          </w:p>
        </w:tc>
        <w:tc>
          <w:tcPr>
            <w:tcW w:w="1017" w:type="dxa"/>
            <w:tcBorders>
              <w:tl2br w:val="nil"/>
              <w:tr2bl w:val="nil"/>
            </w:tcBorders>
            <w:vAlign w:val="center"/>
          </w:tcPr>
          <w:p w:rsidR="0037097A" w:rsidRPr="00C0170B" w:rsidDel="001E647C" w:rsidRDefault="0037097A">
            <w:pPr>
              <w:widowControl/>
              <w:spacing w:line="480" w:lineRule="auto"/>
              <w:rPr>
                <w:del w:id="1011" w:author="季 晨瑞" w:date="2018-09-21T14:42:00Z"/>
                <w:rFonts w:ascii="Times New Roman" w:hAnsi="Times New Roman"/>
                <w:color w:val="000000"/>
                <w:szCs w:val="21"/>
              </w:rPr>
              <w:pPrChange w:id="1012" w:author="季 晨瑞" w:date="2018-09-21T15:28:00Z">
                <w:pPr>
                  <w:widowControl/>
                  <w:spacing w:line="480" w:lineRule="auto"/>
                  <w:jc w:val="center"/>
                  <w:textAlignment w:val="center"/>
                </w:pPr>
              </w:pPrChange>
            </w:pPr>
            <w:del w:id="1013" w:author="季 晨瑞" w:date="2018-09-21T14:42:00Z">
              <w:r w:rsidRPr="00C0170B" w:rsidDel="001E647C">
                <w:rPr>
                  <w:rFonts w:ascii="Times New Roman" w:hAnsi="Times New Roman"/>
                  <w:color w:val="000000"/>
                  <w:kern w:val="0"/>
                  <w:sz w:val="24"/>
                  <w:lang w:bidi="ar"/>
                </w:rPr>
                <w:delText>47.0</w:delText>
              </w:r>
            </w:del>
          </w:p>
        </w:tc>
        <w:tc>
          <w:tcPr>
            <w:tcW w:w="887" w:type="dxa"/>
            <w:tcBorders>
              <w:tl2br w:val="nil"/>
              <w:tr2bl w:val="nil"/>
            </w:tcBorders>
            <w:vAlign w:val="center"/>
          </w:tcPr>
          <w:p w:rsidR="0037097A" w:rsidRPr="00C0170B" w:rsidDel="001E647C" w:rsidRDefault="0037097A">
            <w:pPr>
              <w:widowControl/>
              <w:spacing w:line="480" w:lineRule="auto"/>
              <w:rPr>
                <w:del w:id="1014" w:author="季 晨瑞" w:date="2018-09-21T14:42:00Z"/>
                <w:rFonts w:ascii="Times New Roman" w:hAnsi="Times New Roman"/>
                <w:color w:val="000000"/>
                <w:sz w:val="24"/>
              </w:rPr>
              <w:pPrChange w:id="1015" w:author="季 晨瑞" w:date="2018-09-21T15:28:00Z">
                <w:pPr>
                  <w:widowControl/>
                  <w:spacing w:line="480" w:lineRule="auto"/>
                  <w:jc w:val="center"/>
                  <w:textAlignment w:val="center"/>
                </w:pPr>
              </w:pPrChange>
            </w:pPr>
            <w:del w:id="1016" w:author="季 晨瑞" w:date="2018-09-21T14:42:00Z">
              <w:r w:rsidRPr="00C0170B" w:rsidDel="001E647C">
                <w:rPr>
                  <w:rFonts w:ascii="Times New Roman" w:hAnsi="Times New Roman"/>
                  <w:color w:val="000000"/>
                  <w:kern w:val="0"/>
                  <w:sz w:val="24"/>
                  <w:lang w:bidi="ar"/>
                </w:rPr>
                <w:delText>164</w:delText>
              </w:r>
            </w:del>
          </w:p>
        </w:tc>
        <w:tc>
          <w:tcPr>
            <w:tcW w:w="934" w:type="dxa"/>
            <w:tcBorders>
              <w:tl2br w:val="nil"/>
              <w:tr2bl w:val="nil"/>
            </w:tcBorders>
            <w:vAlign w:val="center"/>
          </w:tcPr>
          <w:p w:rsidR="0037097A" w:rsidRPr="00C0170B" w:rsidDel="001E647C" w:rsidRDefault="0037097A">
            <w:pPr>
              <w:widowControl/>
              <w:spacing w:line="480" w:lineRule="auto"/>
              <w:rPr>
                <w:del w:id="1017" w:author="季 晨瑞" w:date="2018-09-21T14:42:00Z"/>
                <w:rFonts w:ascii="Times New Roman" w:hAnsi="Times New Roman"/>
                <w:color w:val="000000"/>
                <w:sz w:val="24"/>
              </w:rPr>
              <w:pPrChange w:id="1018" w:author="季 晨瑞" w:date="2018-09-21T15:28:00Z">
                <w:pPr>
                  <w:widowControl/>
                  <w:spacing w:line="480" w:lineRule="auto"/>
                  <w:jc w:val="center"/>
                  <w:textAlignment w:val="center"/>
                </w:pPr>
              </w:pPrChange>
            </w:pPr>
            <w:del w:id="1019" w:author="季 晨瑞" w:date="2018-09-21T14:42:00Z">
              <w:r w:rsidRPr="00C0170B" w:rsidDel="001E647C">
                <w:rPr>
                  <w:rFonts w:ascii="Times New Roman" w:hAnsi="Times New Roman"/>
                  <w:color w:val="000000"/>
                  <w:kern w:val="0"/>
                  <w:sz w:val="24"/>
                  <w:lang w:bidi="ar"/>
                </w:rPr>
                <w:delText>35.4</w:delText>
              </w:r>
            </w:del>
          </w:p>
        </w:tc>
        <w:tc>
          <w:tcPr>
            <w:tcW w:w="997" w:type="dxa"/>
            <w:tcBorders>
              <w:tl2br w:val="nil"/>
              <w:tr2bl w:val="nil"/>
            </w:tcBorders>
            <w:vAlign w:val="center"/>
          </w:tcPr>
          <w:p w:rsidR="0037097A" w:rsidRPr="00C0170B" w:rsidDel="001E647C" w:rsidRDefault="0037097A">
            <w:pPr>
              <w:widowControl/>
              <w:spacing w:line="480" w:lineRule="auto"/>
              <w:rPr>
                <w:del w:id="1020" w:author="季 晨瑞" w:date="2018-09-21T14:42:00Z"/>
                <w:rFonts w:ascii="Times New Roman" w:hAnsi="Times New Roman"/>
                <w:color w:val="000000"/>
                <w:sz w:val="24"/>
              </w:rPr>
              <w:pPrChange w:id="1021" w:author="季 晨瑞" w:date="2018-09-21T15:28:00Z">
                <w:pPr>
                  <w:widowControl/>
                  <w:spacing w:line="480" w:lineRule="auto"/>
                  <w:jc w:val="center"/>
                  <w:textAlignment w:val="center"/>
                </w:pPr>
              </w:pPrChange>
            </w:pPr>
            <w:del w:id="1022" w:author="季 晨瑞" w:date="2018-09-21T14:42:00Z">
              <w:r w:rsidRPr="00C0170B" w:rsidDel="001E647C">
                <w:rPr>
                  <w:rFonts w:ascii="Times New Roman" w:hAnsi="Times New Roman"/>
                  <w:color w:val="000000"/>
                  <w:kern w:val="0"/>
                  <w:sz w:val="24"/>
                  <w:lang w:bidi="ar"/>
                </w:rPr>
                <w:delText>105.0</w:delText>
              </w:r>
            </w:del>
          </w:p>
        </w:tc>
      </w:tr>
      <w:tr w:rsidR="0037097A" w:rsidRPr="00C0170B" w:rsidDel="001E647C" w:rsidTr="00C0170B">
        <w:trPr>
          <w:jc w:val="center"/>
          <w:del w:id="1023" w:author="季 晨瑞" w:date="2018-09-21T14:42:00Z"/>
        </w:trPr>
        <w:tc>
          <w:tcPr>
            <w:tcW w:w="2339" w:type="dxa"/>
            <w:tcBorders>
              <w:tl2br w:val="nil"/>
              <w:tr2bl w:val="nil"/>
            </w:tcBorders>
          </w:tcPr>
          <w:p w:rsidR="0037097A" w:rsidRPr="00C0170B" w:rsidDel="001E647C" w:rsidRDefault="0037097A">
            <w:pPr>
              <w:widowControl/>
              <w:spacing w:line="480" w:lineRule="auto"/>
              <w:rPr>
                <w:del w:id="1024" w:author="季 晨瑞" w:date="2018-09-21T14:42:00Z"/>
                <w:rFonts w:ascii="Times New Roman" w:eastAsia="AdvOT999035f4" w:hAnsi="Times New Roman"/>
                <w:color w:val="000000"/>
                <w:sz w:val="24"/>
              </w:rPr>
              <w:pPrChange w:id="1025" w:author="季 晨瑞" w:date="2018-09-21T15:28:00Z">
                <w:pPr>
                  <w:widowControl/>
                  <w:spacing w:line="480" w:lineRule="auto"/>
                  <w:jc w:val="left"/>
                </w:pPr>
              </w:pPrChange>
            </w:pPr>
            <w:del w:id="1026" w:author="季 晨瑞" w:date="2018-09-21T14:42:00Z">
              <w:r w:rsidRPr="00C0170B" w:rsidDel="001E647C">
                <w:rPr>
                  <w:rFonts w:ascii="Times New Roman" w:eastAsia="AdvOT999035f4" w:hAnsi="Times New Roman" w:hint="eastAsia"/>
                  <w:color w:val="000000"/>
                  <w:sz w:val="24"/>
                </w:rPr>
                <w:delText>QBPPO/0.5%MGO</w:delText>
              </w:r>
            </w:del>
          </w:p>
        </w:tc>
        <w:tc>
          <w:tcPr>
            <w:tcW w:w="901" w:type="dxa"/>
            <w:tcBorders>
              <w:tl2br w:val="nil"/>
              <w:tr2bl w:val="nil"/>
            </w:tcBorders>
            <w:vAlign w:val="center"/>
          </w:tcPr>
          <w:p w:rsidR="0037097A" w:rsidRPr="00C0170B" w:rsidDel="001E647C" w:rsidRDefault="0037097A">
            <w:pPr>
              <w:widowControl/>
              <w:spacing w:line="480" w:lineRule="auto"/>
              <w:rPr>
                <w:del w:id="1027" w:author="季 晨瑞" w:date="2018-09-21T14:42:00Z"/>
                <w:rFonts w:ascii="Times New Roman" w:hAnsi="Times New Roman"/>
                <w:color w:val="000000"/>
                <w:szCs w:val="21"/>
              </w:rPr>
              <w:pPrChange w:id="1028" w:author="季 晨瑞" w:date="2018-09-21T15:28:00Z">
                <w:pPr>
                  <w:widowControl/>
                  <w:spacing w:line="480" w:lineRule="auto"/>
                  <w:jc w:val="center"/>
                  <w:textAlignment w:val="center"/>
                </w:pPr>
              </w:pPrChange>
            </w:pPr>
            <w:del w:id="1029" w:author="季 晨瑞" w:date="2018-09-21T14:42:00Z">
              <w:r w:rsidRPr="00C0170B" w:rsidDel="001E647C">
                <w:rPr>
                  <w:rFonts w:ascii="Times New Roman" w:hAnsi="Times New Roman"/>
                  <w:color w:val="000000"/>
                  <w:kern w:val="0"/>
                  <w:sz w:val="22"/>
                  <w:szCs w:val="22"/>
                  <w:lang w:bidi="ar"/>
                </w:rPr>
                <w:delText>118</w:delText>
              </w:r>
            </w:del>
          </w:p>
        </w:tc>
        <w:tc>
          <w:tcPr>
            <w:tcW w:w="889" w:type="dxa"/>
            <w:tcBorders>
              <w:tl2br w:val="nil"/>
              <w:tr2bl w:val="nil"/>
            </w:tcBorders>
            <w:vAlign w:val="center"/>
          </w:tcPr>
          <w:p w:rsidR="0037097A" w:rsidRPr="00C0170B" w:rsidDel="001E647C" w:rsidRDefault="0037097A">
            <w:pPr>
              <w:widowControl/>
              <w:spacing w:line="480" w:lineRule="auto"/>
              <w:rPr>
                <w:del w:id="1030" w:author="季 晨瑞" w:date="2018-09-21T14:42:00Z"/>
                <w:rFonts w:ascii="Times New Roman" w:hAnsi="Times New Roman"/>
                <w:color w:val="000000"/>
                <w:szCs w:val="21"/>
              </w:rPr>
              <w:pPrChange w:id="1031" w:author="季 晨瑞" w:date="2018-09-21T15:28:00Z">
                <w:pPr>
                  <w:widowControl/>
                  <w:spacing w:line="480" w:lineRule="auto"/>
                  <w:jc w:val="center"/>
                  <w:textAlignment w:val="center"/>
                </w:pPr>
              </w:pPrChange>
            </w:pPr>
            <w:del w:id="1032" w:author="季 晨瑞" w:date="2018-09-21T14:42:00Z">
              <w:r w:rsidRPr="00C0170B" w:rsidDel="001E647C">
                <w:rPr>
                  <w:rFonts w:ascii="Times New Roman" w:hAnsi="Times New Roman"/>
                  <w:color w:val="000000"/>
                  <w:kern w:val="0"/>
                  <w:sz w:val="24"/>
                  <w:lang w:bidi="ar"/>
                </w:rPr>
                <w:delText>35.7</w:delText>
              </w:r>
            </w:del>
          </w:p>
        </w:tc>
        <w:tc>
          <w:tcPr>
            <w:tcW w:w="1017" w:type="dxa"/>
            <w:tcBorders>
              <w:tl2br w:val="nil"/>
              <w:tr2bl w:val="nil"/>
            </w:tcBorders>
            <w:vAlign w:val="center"/>
          </w:tcPr>
          <w:p w:rsidR="0037097A" w:rsidRPr="00C0170B" w:rsidDel="001E647C" w:rsidRDefault="0037097A">
            <w:pPr>
              <w:widowControl/>
              <w:spacing w:line="480" w:lineRule="auto"/>
              <w:rPr>
                <w:del w:id="1033" w:author="季 晨瑞" w:date="2018-09-21T14:42:00Z"/>
                <w:rFonts w:ascii="Times New Roman" w:hAnsi="Times New Roman"/>
                <w:color w:val="000000"/>
                <w:szCs w:val="21"/>
              </w:rPr>
              <w:pPrChange w:id="1034" w:author="季 晨瑞" w:date="2018-09-21T15:28:00Z">
                <w:pPr>
                  <w:widowControl/>
                  <w:spacing w:line="480" w:lineRule="auto"/>
                  <w:jc w:val="center"/>
                  <w:textAlignment w:val="center"/>
                </w:pPr>
              </w:pPrChange>
            </w:pPr>
            <w:del w:id="1035" w:author="季 晨瑞" w:date="2018-09-21T14:42:00Z">
              <w:r w:rsidRPr="00C0170B" w:rsidDel="001E647C">
                <w:rPr>
                  <w:rFonts w:ascii="Times New Roman" w:hAnsi="Times New Roman"/>
                  <w:color w:val="000000"/>
                  <w:kern w:val="0"/>
                  <w:sz w:val="24"/>
                  <w:lang w:bidi="ar"/>
                </w:rPr>
                <w:delText>59.3</w:delText>
              </w:r>
            </w:del>
          </w:p>
        </w:tc>
        <w:tc>
          <w:tcPr>
            <w:tcW w:w="887" w:type="dxa"/>
            <w:tcBorders>
              <w:tl2br w:val="nil"/>
              <w:tr2bl w:val="nil"/>
            </w:tcBorders>
            <w:vAlign w:val="center"/>
          </w:tcPr>
          <w:p w:rsidR="0037097A" w:rsidRPr="00C0170B" w:rsidDel="001E647C" w:rsidRDefault="0037097A">
            <w:pPr>
              <w:widowControl/>
              <w:spacing w:line="480" w:lineRule="auto"/>
              <w:rPr>
                <w:del w:id="1036" w:author="季 晨瑞" w:date="2018-09-21T14:42:00Z"/>
                <w:rFonts w:ascii="Times New Roman" w:hAnsi="Times New Roman"/>
                <w:color w:val="000000"/>
                <w:sz w:val="24"/>
              </w:rPr>
              <w:pPrChange w:id="1037" w:author="季 晨瑞" w:date="2018-09-21T15:28:00Z">
                <w:pPr>
                  <w:widowControl/>
                  <w:spacing w:line="480" w:lineRule="auto"/>
                  <w:jc w:val="center"/>
                  <w:textAlignment w:val="center"/>
                </w:pPr>
              </w:pPrChange>
            </w:pPr>
            <w:del w:id="1038" w:author="季 晨瑞" w:date="2018-09-21T14:42:00Z">
              <w:r w:rsidRPr="00C0170B" w:rsidDel="001E647C">
                <w:rPr>
                  <w:rFonts w:ascii="Times New Roman" w:hAnsi="Times New Roman"/>
                  <w:color w:val="000000"/>
                  <w:kern w:val="0"/>
                  <w:sz w:val="24"/>
                  <w:lang w:bidi="ar"/>
                </w:rPr>
                <w:delText>182</w:delText>
              </w:r>
            </w:del>
          </w:p>
        </w:tc>
        <w:tc>
          <w:tcPr>
            <w:tcW w:w="934" w:type="dxa"/>
            <w:tcBorders>
              <w:tl2br w:val="nil"/>
              <w:tr2bl w:val="nil"/>
            </w:tcBorders>
            <w:vAlign w:val="center"/>
          </w:tcPr>
          <w:p w:rsidR="0037097A" w:rsidRPr="00C0170B" w:rsidDel="001E647C" w:rsidRDefault="0037097A">
            <w:pPr>
              <w:widowControl/>
              <w:spacing w:line="480" w:lineRule="auto"/>
              <w:rPr>
                <w:del w:id="1039" w:author="季 晨瑞" w:date="2018-09-21T14:42:00Z"/>
                <w:rFonts w:ascii="Times New Roman" w:hAnsi="Times New Roman"/>
                <w:color w:val="000000"/>
                <w:sz w:val="24"/>
              </w:rPr>
              <w:pPrChange w:id="1040" w:author="季 晨瑞" w:date="2018-09-21T15:28:00Z">
                <w:pPr>
                  <w:widowControl/>
                  <w:spacing w:line="480" w:lineRule="auto"/>
                  <w:jc w:val="center"/>
                  <w:textAlignment w:val="center"/>
                </w:pPr>
              </w:pPrChange>
            </w:pPr>
            <w:del w:id="1041" w:author="季 晨瑞" w:date="2018-09-21T14:42:00Z">
              <w:r w:rsidRPr="00C0170B" w:rsidDel="001E647C">
                <w:rPr>
                  <w:rFonts w:ascii="Times New Roman" w:hAnsi="Times New Roman"/>
                  <w:color w:val="000000"/>
                  <w:kern w:val="0"/>
                  <w:sz w:val="24"/>
                  <w:lang w:bidi="ar"/>
                </w:rPr>
                <w:delText>44.3</w:delText>
              </w:r>
            </w:del>
          </w:p>
        </w:tc>
        <w:tc>
          <w:tcPr>
            <w:tcW w:w="997" w:type="dxa"/>
            <w:tcBorders>
              <w:tl2br w:val="nil"/>
              <w:tr2bl w:val="nil"/>
            </w:tcBorders>
            <w:vAlign w:val="center"/>
          </w:tcPr>
          <w:p w:rsidR="0037097A" w:rsidRPr="00C0170B" w:rsidDel="001E647C" w:rsidRDefault="0037097A">
            <w:pPr>
              <w:widowControl/>
              <w:spacing w:line="480" w:lineRule="auto"/>
              <w:rPr>
                <w:del w:id="1042" w:author="季 晨瑞" w:date="2018-09-21T14:42:00Z"/>
                <w:rFonts w:ascii="Times New Roman" w:hAnsi="Times New Roman"/>
                <w:color w:val="000000"/>
                <w:sz w:val="24"/>
              </w:rPr>
              <w:pPrChange w:id="1043" w:author="季 晨瑞" w:date="2018-09-21T15:28:00Z">
                <w:pPr>
                  <w:widowControl/>
                  <w:spacing w:line="480" w:lineRule="auto"/>
                  <w:jc w:val="center"/>
                  <w:textAlignment w:val="center"/>
                </w:pPr>
              </w:pPrChange>
            </w:pPr>
            <w:del w:id="1044" w:author="季 晨瑞" w:date="2018-09-21T14:42:00Z">
              <w:r w:rsidRPr="00C0170B" w:rsidDel="001E647C">
                <w:rPr>
                  <w:rFonts w:ascii="Times New Roman" w:hAnsi="Times New Roman"/>
                  <w:color w:val="000000"/>
                  <w:kern w:val="0"/>
                  <w:sz w:val="24"/>
                  <w:lang w:bidi="ar"/>
                </w:rPr>
                <w:delText>127.2</w:delText>
              </w:r>
            </w:del>
          </w:p>
        </w:tc>
      </w:tr>
      <w:tr w:rsidR="0037097A" w:rsidRPr="00C0170B" w:rsidDel="001E647C" w:rsidTr="00C0170B">
        <w:trPr>
          <w:jc w:val="center"/>
          <w:del w:id="1045" w:author="季 晨瑞" w:date="2018-09-21T14:42:00Z"/>
        </w:trPr>
        <w:tc>
          <w:tcPr>
            <w:tcW w:w="2339" w:type="dxa"/>
            <w:tcBorders>
              <w:tl2br w:val="nil"/>
              <w:tr2bl w:val="nil"/>
            </w:tcBorders>
          </w:tcPr>
          <w:p w:rsidR="0037097A" w:rsidRPr="00C0170B" w:rsidDel="001E647C" w:rsidRDefault="0037097A">
            <w:pPr>
              <w:widowControl/>
              <w:spacing w:line="480" w:lineRule="auto"/>
              <w:rPr>
                <w:del w:id="1046" w:author="季 晨瑞" w:date="2018-09-21T14:42:00Z"/>
                <w:rFonts w:ascii="Times New Roman" w:eastAsia="AdvOT999035f4" w:hAnsi="Times New Roman"/>
                <w:color w:val="000000"/>
                <w:sz w:val="24"/>
              </w:rPr>
              <w:pPrChange w:id="1047" w:author="季 晨瑞" w:date="2018-09-21T15:28:00Z">
                <w:pPr>
                  <w:widowControl/>
                  <w:spacing w:line="480" w:lineRule="auto"/>
                  <w:jc w:val="left"/>
                </w:pPr>
              </w:pPrChange>
            </w:pPr>
            <w:del w:id="1048" w:author="季 晨瑞" w:date="2018-09-21T14:42:00Z">
              <w:r w:rsidRPr="00C0170B" w:rsidDel="001E647C">
                <w:rPr>
                  <w:rFonts w:ascii="Times New Roman" w:eastAsia="AdvOT999035f4" w:hAnsi="Times New Roman" w:hint="eastAsia"/>
                  <w:color w:val="000000"/>
                  <w:sz w:val="24"/>
                </w:rPr>
                <w:delText>QBPPO/1%MGO</w:delText>
              </w:r>
            </w:del>
          </w:p>
        </w:tc>
        <w:tc>
          <w:tcPr>
            <w:tcW w:w="901" w:type="dxa"/>
            <w:tcBorders>
              <w:tl2br w:val="nil"/>
              <w:tr2bl w:val="nil"/>
            </w:tcBorders>
            <w:vAlign w:val="center"/>
          </w:tcPr>
          <w:p w:rsidR="0037097A" w:rsidRPr="00C0170B" w:rsidDel="001E647C" w:rsidRDefault="0037097A">
            <w:pPr>
              <w:widowControl/>
              <w:spacing w:line="480" w:lineRule="auto"/>
              <w:rPr>
                <w:del w:id="1049" w:author="季 晨瑞" w:date="2018-09-21T14:42:00Z"/>
                <w:rFonts w:ascii="Times New Roman" w:hAnsi="Times New Roman"/>
                <w:color w:val="000000"/>
                <w:szCs w:val="21"/>
              </w:rPr>
              <w:pPrChange w:id="1050" w:author="季 晨瑞" w:date="2018-09-21T15:28:00Z">
                <w:pPr>
                  <w:widowControl/>
                  <w:spacing w:line="480" w:lineRule="auto"/>
                  <w:jc w:val="center"/>
                  <w:textAlignment w:val="center"/>
                </w:pPr>
              </w:pPrChange>
            </w:pPr>
            <w:del w:id="1051" w:author="季 晨瑞" w:date="2018-09-21T14:42:00Z">
              <w:r w:rsidRPr="00C0170B" w:rsidDel="001E647C">
                <w:rPr>
                  <w:rFonts w:ascii="Times New Roman" w:hAnsi="Times New Roman"/>
                  <w:color w:val="000000"/>
                  <w:kern w:val="0"/>
                  <w:sz w:val="22"/>
                  <w:szCs w:val="22"/>
                  <w:lang w:bidi="ar"/>
                </w:rPr>
                <w:delText>124</w:delText>
              </w:r>
            </w:del>
          </w:p>
        </w:tc>
        <w:tc>
          <w:tcPr>
            <w:tcW w:w="889" w:type="dxa"/>
            <w:tcBorders>
              <w:tl2br w:val="nil"/>
              <w:tr2bl w:val="nil"/>
            </w:tcBorders>
            <w:vAlign w:val="center"/>
          </w:tcPr>
          <w:p w:rsidR="0037097A" w:rsidRPr="00C0170B" w:rsidDel="001E647C" w:rsidRDefault="0037097A">
            <w:pPr>
              <w:widowControl/>
              <w:spacing w:line="480" w:lineRule="auto"/>
              <w:rPr>
                <w:del w:id="1052" w:author="季 晨瑞" w:date="2018-09-21T14:42:00Z"/>
                <w:rFonts w:ascii="Times New Roman" w:hAnsi="Times New Roman"/>
                <w:color w:val="000000"/>
                <w:szCs w:val="21"/>
              </w:rPr>
              <w:pPrChange w:id="1053" w:author="季 晨瑞" w:date="2018-09-21T15:28:00Z">
                <w:pPr>
                  <w:widowControl/>
                  <w:spacing w:line="480" w:lineRule="auto"/>
                  <w:jc w:val="center"/>
                  <w:textAlignment w:val="center"/>
                </w:pPr>
              </w:pPrChange>
            </w:pPr>
            <w:del w:id="1054" w:author="季 晨瑞" w:date="2018-09-21T14:42:00Z">
              <w:r w:rsidRPr="00C0170B" w:rsidDel="001E647C">
                <w:rPr>
                  <w:rFonts w:ascii="Times New Roman" w:hAnsi="Times New Roman"/>
                  <w:color w:val="000000"/>
                  <w:kern w:val="0"/>
                  <w:sz w:val="24"/>
                  <w:lang w:bidi="ar"/>
                </w:rPr>
                <w:delText>41.7</w:delText>
              </w:r>
            </w:del>
          </w:p>
        </w:tc>
        <w:tc>
          <w:tcPr>
            <w:tcW w:w="1017" w:type="dxa"/>
            <w:tcBorders>
              <w:tl2br w:val="nil"/>
              <w:tr2bl w:val="nil"/>
            </w:tcBorders>
            <w:vAlign w:val="center"/>
          </w:tcPr>
          <w:p w:rsidR="0037097A" w:rsidRPr="00C0170B" w:rsidDel="001E647C" w:rsidRDefault="0037097A">
            <w:pPr>
              <w:widowControl/>
              <w:spacing w:line="480" w:lineRule="auto"/>
              <w:rPr>
                <w:del w:id="1055" w:author="季 晨瑞" w:date="2018-09-21T14:42:00Z"/>
                <w:rFonts w:ascii="Times New Roman" w:hAnsi="Times New Roman"/>
                <w:color w:val="000000"/>
                <w:szCs w:val="21"/>
              </w:rPr>
              <w:pPrChange w:id="1056" w:author="季 晨瑞" w:date="2018-09-21T15:28:00Z">
                <w:pPr>
                  <w:widowControl/>
                  <w:spacing w:line="480" w:lineRule="auto"/>
                  <w:jc w:val="center"/>
                  <w:textAlignment w:val="center"/>
                </w:pPr>
              </w:pPrChange>
            </w:pPr>
            <w:del w:id="1057" w:author="季 晨瑞" w:date="2018-09-21T14:42:00Z">
              <w:r w:rsidRPr="00C0170B" w:rsidDel="001E647C">
                <w:rPr>
                  <w:rFonts w:ascii="Times New Roman" w:hAnsi="Times New Roman"/>
                  <w:color w:val="000000"/>
                  <w:kern w:val="0"/>
                  <w:sz w:val="24"/>
                  <w:lang w:bidi="ar"/>
                </w:rPr>
                <w:delText>77.5</w:delText>
              </w:r>
            </w:del>
          </w:p>
        </w:tc>
        <w:tc>
          <w:tcPr>
            <w:tcW w:w="887" w:type="dxa"/>
            <w:tcBorders>
              <w:tl2br w:val="nil"/>
              <w:tr2bl w:val="nil"/>
            </w:tcBorders>
            <w:vAlign w:val="center"/>
          </w:tcPr>
          <w:p w:rsidR="0037097A" w:rsidRPr="00C0170B" w:rsidDel="001E647C" w:rsidRDefault="0037097A">
            <w:pPr>
              <w:widowControl/>
              <w:spacing w:line="480" w:lineRule="auto"/>
              <w:rPr>
                <w:del w:id="1058" w:author="季 晨瑞" w:date="2018-09-21T14:42:00Z"/>
                <w:rFonts w:ascii="Times New Roman" w:hAnsi="Times New Roman"/>
                <w:color w:val="000000"/>
                <w:sz w:val="24"/>
              </w:rPr>
              <w:pPrChange w:id="1059" w:author="季 晨瑞" w:date="2018-09-21T15:28:00Z">
                <w:pPr>
                  <w:widowControl/>
                  <w:spacing w:line="480" w:lineRule="auto"/>
                  <w:jc w:val="center"/>
                  <w:textAlignment w:val="center"/>
                </w:pPr>
              </w:pPrChange>
            </w:pPr>
            <w:del w:id="1060" w:author="季 晨瑞" w:date="2018-09-21T14:42:00Z">
              <w:r w:rsidRPr="00C0170B" w:rsidDel="001E647C">
                <w:rPr>
                  <w:rFonts w:ascii="Times New Roman" w:hAnsi="Times New Roman"/>
                  <w:color w:val="000000"/>
                  <w:kern w:val="0"/>
                  <w:sz w:val="24"/>
                  <w:lang w:bidi="ar"/>
                </w:rPr>
                <w:delText>207</w:delText>
              </w:r>
            </w:del>
          </w:p>
        </w:tc>
        <w:tc>
          <w:tcPr>
            <w:tcW w:w="934" w:type="dxa"/>
            <w:tcBorders>
              <w:tl2br w:val="nil"/>
              <w:tr2bl w:val="nil"/>
            </w:tcBorders>
            <w:vAlign w:val="center"/>
          </w:tcPr>
          <w:p w:rsidR="0037097A" w:rsidRPr="00C0170B" w:rsidDel="001E647C" w:rsidRDefault="0037097A">
            <w:pPr>
              <w:widowControl/>
              <w:spacing w:line="480" w:lineRule="auto"/>
              <w:rPr>
                <w:del w:id="1061" w:author="季 晨瑞" w:date="2018-09-21T14:42:00Z"/>
                <w:rFonts w:ascii="Times New Roman" w:hAnsi="Times New Roman"/>
                <w:color w:val="000000"/>
                <w:sz w:val="24"/>
              </w:rPr>
              <w:pPrChange w:id="1062" w:author="季 晨瑞" w:date="2018-09-21T15:28:00Z">
                <w:pPr>
                  <w:widowControl/>
                  <w:spacing w:line="480" w:lineRule="auto"/>
                  <w:jc w:val="center"/>
                  <w:textAlignment w:val="center"/>
                </w:pPr>
              </w:pPrChange>
            </w:pPr>
            <w:del w:id="1063" w:author="季 晨瑞" w:date="2018-09-21T14:42:00Z">
              <w:r w:rsidRPr="00C0170B" w:rsidDel="001E647C">
                <w:rPr>
                  <w:rFonts w:ascii="Times New Roman" w:hAnsi="Times New Roman"/>
                  <w:color w:val="000000"/>
                  <w:kern w:val="0"/>
                  <w:sz w:val="24"/>
                  <w:lang w:bidi="ar"/>
                </w:rPr>
                <w:delText>50.2</w:delText>
              </w:r>
            </w:del>
          </w:p>
        </w:tc>
        <w:tc>
          <w:tcPr>
            <w:tcW w:w="997" w:type="dxa"/>
            <w:tcBorders>
              <w:tl2br w:val="nil"/>
              <w:tr2bl w:val="nil"/>
            </w:tcBorders>
            <w:vAlign w:val="center"/>
          </w:tcPr>
          <w:p w:rsidR="0037097A" w:rsidRPr="00C0170B" w:rsidDel="001E647C" w:rsidRDefault="0037097A">
            <w:pPr>
              <w:widowControl/>
              <w:spacing w:line="480" w:lineRule="auto"/>
              <w:rPr>
                <w:del w:id="1064" w:author="季 晨瑞" w:date="2018-09-21T14:42:00Z"/>
                <w:rFonts w:ascii="Times New Roman" w:hAnsi="Times New Roman"/>
                <w:color w:val="000000"/>
                <w:sz w:val="24"/>
              </w:rPr>
              <w:pPrChange w:id="1065" w:author="季 晨瑞" w:date="2018-09-21T15:28:00Z">
                <w:pPr>
                  <w:widowControl/>
                  <w:spacing w:line="480" w:lineRule="auto"/>
                  <w:jc w:val="center"/>
                  <w:textAlignment w:val="center"/>
                </w:pPr>
              </w:pPrChange>
            </w:pPr>
            <w:del w:id="1066" w:author="季 晨瑞" w:date="2018-09-21T14:42:00Z">
              <w:r w:rsidRPr="00C0170B" w:rsidDel="001E647C">
                <w:rPr>
                  <w:rFonts w:ascii="Times New Roman" w:hAnsi="Times New Roman"/>
                  <w:color w:val="000000"/>
                  <w:kern w:val="0"/>
                  <w:sz w:val="24"/>
                  <w:lang w:bidi="ar"/>
                </w:rPr>
                <w:delText>147.7</w:delText>
              </w:r>
            </w:del>
          </w:p>
        </w:tc>
      </w:tr>
      <w:tr w:rsidR="0037097A" w:rsidRPr="00C0170B" w:rsidDel="001E647C" w:rsidTr="00C0170B">
        <w:trPr>
          <w:jc w:val="center"/>
          <w:del w:id="1067" w:author="季 晨瑞" w:date="2018-09-21T14:42:00Z"/>
        </w:trPr>
        <w:tc>
          <w:tcPr>
            <w:tcW w:w="2339" w:type="dxa"/>
            <w:tcBorders>
              <w:tl2br w:val="nil"/>
              <w:tr2bl w:val="nil"/>
            </w:tcBorders>
          </w:tcPr>
          <w:p w:rsidR="0037097A" w:rsidRPr="00C0170B" w:rsidDel="001E647C" w:rsidRDefault="0037097A">
            <w:pPr>
              <w:widowControl/>
              <w:spacing w:line="480" w:lineRule="auto"/>
              <w:rPr>
                <w:del w:id="1068" w:author="季 晨瑞" w:date="2018-09-21T14:42:00Z"/>
                <w:rFonts w:ascii="Times New Roman" w:eastAsia="AdvOT999035f4" w:hAnsi="Times New Roman"/>
                <w:color w:val="000000"/>
                <w:sz w:val="24"/>
              </w:rPr>
              <w:pPrChange w:id="1069" w:author="季 晨瑞" w:date="2018-09-21T15:28:00Z">
                <w:pPr>
                  <w:widowControl/>
                  <w:spacing w:line="480" w:lineRule="auto"/>
                  <w:jc w:val="left"/>
                </w:pPr>
              </w:pPrChange>
            </w:pPr>
            <w:del w:id="1070" w:author="季 晨瑞" w:date="2018-09-21T14:42:00Z">
              <w:r w:rsidRPr="00C0170B" w:rsidDel="001E647C">
                <w:rPr>
                  <w:rFonts w:ascii="Times New Roman" w:eastAsia="AdvOT999035f4" w:hAnsi="Times New Roman" w:hint="eastAsia"/>
                  <w:color w:val="000000"/>
                  <w:sz w:val="24"/>
                </w:rPr>
                <w:delText>QBPPO/2%MGO</w:delText>
              </w:r>
            </w:del>
          </w:p>
        </w:tc>
        <w:tc>
          <w:tcPr>
            <w:tcW w:w="901" w:type="dxa"/>
            <w:tcBorders>
              <w:tl2br w:val="nil"/>
              <w:tr2bl w:val="nil"/>
            </w:tcBorders>
            <w:vAlign w:val="center"/>
          </w:tcPr>
          <w:p w:rsidR="0037097A" w:rsidRPr="00C0170B" w:rsidDel="001E647C" w:rsidRDefault="0037097A">
            <w:pPr>
              <w:widowControl/>
              <w:spacing w:line="480" w:lineRule="auto"/>
              <w:rPr>
                <w:del w:id="1071" w:author="季 晨瑞" w:date="2018-09-21T14:42:00Z"/>
                <w:rFonts w:ascii="Times New Roman" w:hAnsi="Times New Roman"/>
                <w:color w:val="000000"/>
                <w:szCs w:val="21"/>
              </w:rPr>
              <w:pPrChange w:id="1072" w:author="季 晨瑞" w:date="2018-09-21T15:28:00Z">
                <w:pPr>
                  <w:widowControl/>
                  <w:spacing w:line="480" w:lineRule="auto"/>
                  <w:jc w:val="center"/>
                  <w:textAlignment w:val="center"/>
                </w:pPr>
              </w:pPrChange>
            </w:pPr>
            <w:del w:id="1073" w:author="季 晨瑞" w:date="2018-09-21T14:42:00Z">
              <w:r w:rsidRPr="00C0170B" w:rsidDel="001E647C">
                <w:rPr>
                  <w:rFonts w:ascii="Times New Roman" w:hAnsi="Times New Roman"/>
                  <w:color w:val="000000"/>
                  <w:kern w:val="0"/>
                  <w:sz w:val="22"/>
                  <w:szCs w:val="22"/>
                  <w:lang w:bidi="ar"/>
                </w:rPr>
                <w:delText>134</w:delText>
              </w:r>
            </w:del>
          </w:p>
        </w:tc>
        <w:tc>
          <w:tcPr>
            <w:tcW w:w="889" w:type="dxa"/>
            <w:tcBorders>
              <w:tl2br w:val="nil"/>
              <w:tr2bl w:val="nil"/>
            </w:tcBorders>
            <w:vAlign w:val="center"/>
          </w:tcPr>
          <w:p w:rsidR="0037097A" w:rsidRPr="00C0170B" w:rsidDel="001E647C" w:rsidRDefault="0037097A">
            <w:pPr>
              <w:widowControl/>
              <w:spacing w:line="480" w:lineRule="auto"/>
              <w:rPr>
                <w:del w:id="1074" w:author="季 晨瑞" w:date="2018-09-21T14:42:00Z"/>
                <w:rFonts w:ascii="Times New Roman" w:hAnsi="Times New Roman"/>
                <w:color w:val="000000"/>
                <w:szCs w:val="21"/>
              </w:rPr>
              <w:pPrChange w:id="1075" w:author="季 晨瑞" w:date="2018-09-21T15:28:00Z">
                <w:pPr>
                  <w:widowControl/>
                  <w:spacing w:line="480" w:lineRule="auto"/>
                  <w:jc w:val="center"/>
                  <w:textAlignment w:val="center"/>
                </w:pPr>
              </w:pPrChange>
            </w:pPr>
            <w:del w:id="1076" w:author="季 晨瑞" w:date="2018-09-21T14:42:00Z">
              <w:r w:rsidRPr="00C0170B" w:rsidDel="001E647C">
                <w:rPr>
                  <w:rFonts w:ascii="Times New Roman" w:hAnsi="Times New Roman"/>
                  <w:color w:val="000000"/>
                  <w:kern w:val="0"/>
                  <w:sz w:val="24"/>
                  <w:lang w:bidi="ar"/>
                </w:rPr>
                <w:delText>49.9</w:delText>
              </w:r>
            </w:del>
          </w:p>
        </w:tc>
        <w:tc>
          <w:tcPr>
            <w:tcW w:w="1017" w:type="dxa"/>
            <w:tcBorders>
              <w:tl2br w:val="nil"/>
              <w:tr2bl w:val="nil"/>
            </w:tcBorders>
            <w:vAlign w:val="center"/>
          </w:tcPr>
          <w:p w:rsidR="0037097A" w:rsidRPr="00C0170B" w:rsidDel="001E647C" w:rsidRDefault="0037097A">
            <w:pPr>
              <w:widowControl/>
              <w:spacing w:line="480" w:lineRule="auto"/>
              <w:rPr>
                <w:del w:id="1077" w:author="季 晨瑞" w:date="2018-09-21T14:42:00Z"/>
                <w:rFonts w:ascii="Times New Roman" w:hAnsi="Times New Roman"/>
                <w:color w:val="000000"/>
                <w:szCs w:val="21"/>
              </w:rPr>
              <w:pPrChange w:id="1078" w:author="季 晨瑞" w:date="2018-09-21T15:28:00Z">
                <w:pPr>
                  <w:widowControl/>
                  <w:spacing w:line="480" w:lineRule="auto"/>
                  <w:jc w:val="center"/>
                  <w:textAlignment w:val="center"/>
                </w:pPr>
              </w:pPrChange>
            </w:pPr>
            <w:del w:id="1079" w:author="季 晨瑞" w:date="2018-09-21T14:42:00Z">
              <w:r w:rsidRPr="00C0170B" w:rsidDel="001E647C">
                <w:rPr>
                  <w:rFonts w:ascii="Times New Roman" w:hAnsi="Times New Roman"/>
                  <w:color w:val="000000"/>
                  <w:kern w:val="0"/>
                  <w:sz w:val="24"/>
                  <w:lang w:bidi="ar"/>
                </w:rPr>
                <w:delText>99.1</w:delText>
              </w:r>
            </w:del>
          </w:p>
        </w:tc>
        <w:tc>
          <w:tcPr>
            <w:tcW w:w="887" w:type="dxa"/>
            <w:tcBorders>
              <w:tl2br w:val="nil"/>
              <w:tr2bl w:val="nil"/>
            </w:tcBorders>
            <w:vAlign w:val="center"/>
          </w:tcPr>
          <w:p w:rsidR="0037097A" w:rsidRPr="00C0170B" w:rsidDel="001E647C" w:rsidRDefault="0037097A">
            <w:pPr>
              <w:widowControl/>
              <w:spacing w:line="480" w:lineRule="auto"/>
              <w:rPr>
                <w:del w:id="1080" w:author="季 晨瑞" w:date="2018-09-21T14:42:00Z"/>
                <w:rFonts w:ascii="Times New Roman" w:hAnsi="Times New Roman"/>
                <w:color w:val="000000"/>
                <w:sz w:val="24"/>
              </w:rPr>
              <w:pPrChange w:id="1081" w:author="季 晨瑞" w:date="2018-09-21T15:28:00Z">
                <w:pPr>
                  <w:widowControl/>
                  <w:spacing w:line="480" w:lineRule="auto"/>
                  <w:jc w:val="center"/>
                  <w:textAlignment w:val="center"/>
                </w:pPr>
              </w:pPrChange>
            </w:pPr>
            <w:del w:id="1082" w:author="季 晨瑞" w:date="2018-09-21T14:42:00Z">
              <w:r w:rsidRPr="00C0170B" w:rsidDel="001E647C">
                <w:rPr>
                  <w:rFonts w:ascii="Times New Roman" w:hAnsi="Times New Roman"/>
                  <w:color w:val="000000"/>
                  <w:kern w:val="0"/>
                  <w:sz w:val="24"/>
                  <w:lang w:bidi="ar"/>
                </w:rPr>
                <w:delText>228</w:delText>
              </w:r>
            </w:del>
          </w:p>
        </w:tc>
        <w:tc>
          <w:tcPr>
            <w:tcW w:w="934" w:type="dxa"/>
            <w:tcBorders>
              <w:tl2br w:val="nil"/>
              <w:tr2bl w:val="nil"/>
            </w:tcBorders>
            <w:vAlign w:val="center"/>
          </w:tcPr>
          <w:p w:rsidR="0037097A" w:rsidRPr="00C0170B" w:rsidDel="001E647C" w:rsidRDefault="0037097A">
            <w:pPr>
              <w:widowControl/>
              <w:spacing w:line="480" w:lineRule="auto"/>
              <w:rPr>
                <w:del w:id="1083" w:author="季 晨瑞" w:date="2018-09-21T14:42:00Z"/>
                <w:rFonts w:ascii="Times New Roman" w:hAnsi="Times New Roman"/>
                <w:color w:val="000000"/>
                <w:sz w:val="24"/>
              </w:rPr>
              <w:pPrChange w:id="1084" w:author="季 晨瑞" w:date="2018-09-21T15:28:00Z">
                <w:pPr>
                  <w:widowControl/>
                  <w:spacing w:line="480" w:lineRule="auto"/>
                  <w:jc w:val="center"/>
                  <w:textAlignment w:val="center"/>
                </w:pPr>
              </w:pPrChange>
            </w:pPr>
            <w:del w:id="1085" w:author="季 晨瑞" w:date="2018-09-21T14:42:00Z">
              <w:r w:rsidRPr="00C0170B" w:rsidDel="001E647C">
                <w:rPr>
                  <w:rFonts w:ascii="Times New Roman" w:hAnsi="Times New Roman"/>
                  <w:color w:val="000000"/>
                  <w:kern w:val="0"/>
                  <w:sz w:val="24"/>
                  <w:lang w:bidi="ar"/>
                </w:rPr>
                <w:delText>55.0</w:delText>
              </w:r>
            </w:del>
          </w:p>
        </w:tc>
        <w:tc>
          <w:tcPr>
            <w:tcW w:w="997" w:type="dxa"/>
            <w:tcBorders>
              <w:tl2br w:val="nil"/>
              <w:tr2bl w:val="nil"/>
            </w:tcBorders>
            <w:vAlign w:val="center"/>
          </w:tcPr>
          <w:p w:rsidR="0037097A" w:rsidRPr="00C0170B" w:rsidDel="001E647C" w:rsidRDefault="0037097A">
            <w:pPr>
              <w:widowControl/>
              <w:spacing w:line="480" w:lineRule="auto"/>
              <w:rPr>
                <w:del w:id="1086" w:author="季 晨瑞" w:date="2018-09-21T14:42:00Z"/>
                <w:rFonts w:ascii="Times New Roman" w:hAnsi="Times New Roman"/>
                <w:color w:val="000000"/>
                <w:sz w:val="24"/>
              </w:rPr>
              <w:pPrChange w:id="1087" w:author="季 晨瑞" w:date="2018-09-21T15:28:00Z">
                <w:pPr>
                  <w:widowControl/>
                  <w:spacing w:line="480" w:lineRule="auto"/>
                  <w:jc w:val="center"/>
                  <w:textAlignment w:val="center"/>
                </w:pPr>
              </w:pPrChange>
            </w:pPr>
            <w:del w:id="1088" w:author="季 晨瑞" w:date="2018-09-21T14:42:00Z">
              <w:r w:rsidRPr="00C0170B" w:rsidDel="001E647C">
                <w:rPr>
                  <w:rFonts w:ascii="Times New Roman" w:hAnsi="Times New Roman"/>
                  <w:color w:val="000000"/>
                  <w:kern w:val="0"/>
                  <w:sz w:val="24"/>
                  <w:lang w:bidi="ar"/>
                </w:rPr>
                <w:delText>173.6</w:delText>
              </w:r>
            </w:del>
          </w:p>
        </w:tc>
      </w:tr>
      <w:tr w:rsidR="0037097A" w:rsidRPr="00C0170B" w:rsidDel="001E647C" w:rsidTr="00C0170B">
        <w:trPr>
          <w:jc w:val="center"/>
          <w:del w:id="1089" w:author="季 晨瑞" w:date="2018-09-21T14:42:00Z"/>
        </w:trPr>
        <w:tc>
          <w:tcPr>
            <w:tcW w:w="2339" w:type="dxa"/>
            <w:tcBorders>
              <w:tl2br w:val="nil"/>
              <w:tr2bl w:val="nil"/>
            </w:tcBorders>
          </w:tcPr>
          <w:p w:rsidR="0037097A" w:rsidRPr="00C0170B" w:rsidDel="001E647C" w:rsidRDefault="0037097A">
            <w:pPr>
              <w:widowControl/>
              <w:spacing w:line="480" w:lineRule="auto"/>
              <w:rPr>
                <w:del w:id="1090" w:author="季 晨瑞" w:date="2018-09-21T14:42:00Z"/>
                <w:rFonts w:ascii="Times New Roman" w:eastAsia="AdvOT999035f4" w:hAnsi="Times New Roman"/>
                <w:color w:val="000000"/>
                <w:sz w:val="24"/>
              </w:rPr>
              <w:pPrChange w:id="1091" w:author="季 晨瑞" w:date="2018-09-21T15:28:00Z">
                <w:pPr>
                  <w:widowControl/>
                  <w:spacing w:line="480" w:lineRule="auto"/>
                  <w:jc w:val="left"/>
                </w:pPr>
              </w:pPrChange>
            </w:pPr>
            <w:del w:id="1092" w:author="季 晨瑞" w:date="2018-09-21T14:42:00Z">
              <w:r w:rsidRPr="00C0170B" w:rsidDel="001E647C">
                <w:rPr>
                  <w:rFonts w:ascii="Times New Roman" w:eastAsia="AdvOT999035f4" w:hAnsi="Times New Roman" w:hint="eastAsia"/>
                  <w:color w:val="000000"/>
                  <w:sz w:val="24"/>
                </w:rPr>
                <w:delText>QBPPO/4%MGO</w:delText>
              </w:r>
            </w:del>
          </w:p>
        </w:tc>
        <w:tc>
          <w:tcPr>
            <w:tcW w:w="901" w:type="dxa"/>
            <w:tcBorders>
              <w:tl2br w:val="nil"/>
              <w:tr2bl w:val="nil"/>
            </w:tcBorders>
            <w:vAlign w:val="center"/>
          </w:tcPr>
          <w:p w:rsidR="0037097A" w:rsidRPr="00C0170B" w:rsidDel="001E647C" w:rsidRDefault="0037097A">
            <w:pPr>
              <w:widowControl/>
              <w:spacing w:line="480" w:lineRule="auto"/>
              <w:rPr>
                <w:del w:id="1093" w:author="季 晨瑞" w:date="2018-09-21T14:42:00Z"/>
                <w:rFonts w:ascii="Times New Roman" w:hAnsi="Times New Roman"/>
                <w:color w:val="000000"/>
                <w:szCs w:val="21"/>
              </w:rPr>
              <w:pPrChange w:id="1094" w:author="季 晨瑞" w:date="2018-09-21T15:28:00Z">
                <w:pPr>
                  <w:widowControl/>
                  <w:spacing w:line="480" w:lineRule="auto"/>
                  <w:jc w:val="center"/>
                  <w:textAlignment w:val="center"/>
                </w:pPr>
              </w:pPrChange>
            </w:pPr>
            <w:del w:id="1095" w:author="季 晨瑞" w:date="2018-09-21T14:42:00Z">
              <w:r w:rsidRPr="00C0170B" w:rsidDel="001E647C">
                <w:rPr>
                  <w:rFonts w:ascii="Times New Roman" w:hAnsi="Times New Roman"/>
                  <w:color w:val="000000"/>
                  <w:kern w:val="0"/>
                  <w:sz w:val="22"/>
                  <w:szCs w:val="22"/>
                  <w:lang w:bidi="ar"/>
                </w:rPr>
                <w:delText>149</w:delText>
              </w:r>
            </w:del>
          </w:p>
        </w:tc>
        <w:tc>
          <w:tcPr>
            <w:tcW w:w="889" w:type="dxa"/>
            <w:tcBorders>
              <w:tl2br w:val="nil"/>
              <w:tr2bl w:val="nil"/>
            </w:tcBorders>
            <w:vAlign w:val="center"/>
          </w:tcPr>
          <w:p w:rsidR="0037097A" w:rsidRPr="00C0170B" w:rsidDel="001E647C" w:rsidRDefault="0037097A">
            <w:pPr>
              <w:widowControl/>
              <w:spacing w:line="480" w:lineRule="auto"/>
              <w:rPr>
                <w:del w:id="1096" w:author="季 晨瑞" w:date="2018-09-21T14:42:00Z"/>
                <w:rFonts w:ascii="Times New Roman" w:hAnsi="Times New Roman"/>
                <w:color w:val="000000"/>
                <w:szCs w:val="21"/>
              </w:rPr>
              <w:pPrChange w:id="1097" w:author="季 晨瑞" w:date="2018-09-21T15:28:00Z">
                <w:pPr>
                  <w:widowControl/>
                  <w:spacing w:line="480" w:lineRule="auto"/>
                  <w:jc w:val="center"/>
                  <w:textAlignment w:val="center"/>
                </w:pPr>
              </w:pPrChange>
            </w:pPr>
            <w:del w:id="1098" w:author="季 晨瑞" w:date="2018-09-21T14:42:00Z">
              <w:r w:rsidRPr="00C0170B" w:rsidDel="001E647C">
                <w:rPr>
                  <w:rFonts w:ascii="Times New Roman" w:hAnsi="Times New Roman"/>
                  <w:color w:val="000000"/>
                  <w:kern w:val="0"/>
                  <w:sz w:val="24"/>
                  <w:lang w:bidi="ar"/>
                </w:rPr>
                <w:delText>60.1</w:delText>
              </w:r>
            </w:del>
          </w:p>
        </w:tc>
        <w:tc>
          <w:tcPr>
            <w:tcW w:w="1017" w:type="dxa"/>
            <w:tcBorders>
              <w:tl2br w:val="nil"/>
              <w:tr2bl w:val="nil"/>
            </w:tcBorders>
            <w:vAlign w:val="center"/>
          </w:tcPr>
          <w:p w:rsidR="0037097A" w:rsidRPr="00C0170B" w:rsidDel="001E647C" w:rsidRDefault="0037097A">
            <w:pPr>
              <w:widowControl/>
              <w:spacing w:line="480" w:lineRule="auto"/>
              <w:rPr>
                <w:del w:id="1099" w:author="季 晨瑞" w:date="2018-09-21T14:42:00Z"/>
                <w:rFonts w:ascii="Times New Roman" w:hAnsi="Times New Roman"/>
                <w:color w:val="000000"/>
                <w:szCs w:val="21"/>
              </w:rPr>
              <w:pPrChange w:id="1100" w:author="季 晨瑞" w:date="2018-09-21T15:28:00Z">
                <w:pPr>
                  <w:widowControl/>
                  <w:spacing w:line="480" w:lineRule="auto"/>
                  <w:jc w:val="center"/>
                  <w:textAlignment w:val="center"/>
                </w:pPr>
              </w:pPrChange>
            </w:pPr>
            <w:del w:id="1101" w:author="季 晨瑞" w:date="2018-09-21T14:42:00Z">
              <w:r w:rsidRPr="00C0170B" w:rsidDel="001E647C">
                <w:rPr>
                  <w:rFonts w:ascii="Times New Roman" w:hAnsi="Times New Roman"/>
                  <w:color w:val="000000"/>
                  <w:kern w:val="0"/>
                  <w:sz w:val="24"/>
                  <w:lang w:bidi="ar"/>
                </w:rPr>
                <w:delText>127.1</w:delText>
              </w:r>
            </w:del>
          </w:p>
        </w:tc>
        <w:tc>
          <w:tcPr>
            <w:tcW w:w="887" w:type="dxa"/>
            <w:tcBorders>
              <w:tl2br w:val="nil"/>
              <w:tr2bl w:val="nil"/>
            </w:tcBorders>
            <w:vAlign w:val="center"/>
          </w:tcPr>
          <w:p w:rsidR="0037097A" w:rsidRPr="00C0170B" w:rsidDel="001E647C" w:rsidRDefault="0037097A">
            <w:pPr>
              <w:widowControl/>
              <w:spacing w:line="480" w:lineRule="auto"/>
              <w:rPr>
                <w:del w:id="1102" w:author="季 晨瑞" w:date="2018-09-21T14:42:00Z"/>
                <w:rFonts w:ascii="Times New Roman" w:hAnsi="Times New Roman"/>
                <w:color w:val="000000"/>
                <w:sz w:val="24"/>
              </w:rPr>
              <w:pPrChange w:id="1103" w:author="季 晨瑞" w:date="2018-09-21T15:28:00Z">
                <w:pPr>
                  <w:widowControl/>
                  <w:spacing w:line="480" w:lineRule="auto"/>
                  <w:jc w:val="center"/>
                  <w:textAlignment w:val="center"/>
                </w:pPr>
              </w:pPrChange>
            </w:pPr>
            <w:del w:id="1104" w:author="季 晨瑞" w:date="2018-09-21T14:42:00Z">
              <w:r w:rsidRPr="00C0170B" w:rsidDel="001E647C">
                <w:rPr>
                  <w:rFonts w:ascii="Times New Roman" w:hAnsi="Times New Roman"/>
                  <w:color w:val="000000"/>
                  <w:kern w:val="0"/>
                  <w:sz w:val="24"/>
                  <w:lang w:bidi="ar"/>
                </w:rPr>
                <w:delText>257</w:delText>
              </w:r>
            </w:del>
          </w:p>
        </w:tc>
        <w:tc>
          <w:tcPr>
            <w:tcW w:w="934" w:type="dxa"/>
            <w:tcBorders>
              <w:tl2br w:val="nil"/>
              <w:tr2bl w:val="nil"/>
            </w:tcBorders>
            <w:vAlign w:val="center"/>
          </w:tcPr>
          <w:p w:rsidR="0037097A" w:rsidRPr="00C0170B" w:rsidDel="001E647C" w:rsidRDefault="0037097A">
            <w:pPr>
              <w:widowControl/>
              <w:spacing w:line="480" w:lineRule="auto"/>
              <w:rPr>
                <w:del w:id="1105" w:author="季 晨瑞" w:date="2018-09-21T14:42:00Z"/>
                <w:rFonts w:ascii="Times New Roman" w:hAnsi="Times New Roman"/>
                <w:color w:val="000000"/>
                <w:sz w:val="24"/>
              </w:rPr>
              <w:pPrChange w:id="1106" w:author="季 晨瑞" w:date="2018-09-21T15:28:00Z">
                <w:pPr>
                  <w:widowControl/>
                  <w:spacing w:line="480" w:lineRule="auto"/>
                  <w:jc w:val="center"/>
                  <w:textAlignment w:val="center"/>
                </w:pPr>
              </w:pPrChange>
            </w:pPr>
            <w:del w:id="1107" w:author="季 晨瑞" w:date="2018-09-21T14:42:00Z">
              <w:r w:rsidRPr="00C0170B" w:rsidDel="001E647C">
                <w:rPr>
                  <w:rFonts w:ascii="Times New Roman" w:hAnsi="Times New Roman"/>
                  <w:color w:val="000000"/>
                  <w:kern w:val="0"/>
                  <w:sz w:val="24"/>
                  <w:lang w:bidi="ar"/>
                </w:rPr>
                <w:delText>62.6</w:delText>
              </w:r>
            </w:del>
          </w:p>
        </w:tc>
        <w:tc>
          <w:tcPr>
            <w:tcW w:w="997" w:type="dxa"/>
            <w:tcBorders>
              <w:tl2br w:val="nil"/>
              <w:tr2bl w:val="nil"/>
            </w:tcBorders>
            <w:vAlign w:val="center"/>
          </w:tcPr>
          <w:p w:rsidR="0037097A" w:rsidRPr="00C0170B" w:rsidDel="001E647C" w:rsidRDefault="0037097A">
            <w:pPr>
              <w:widowControl/>
              <w:spacing w:line="480" w:lineRule="auto"/>
              <w:rPr>
                <w:del w:id="1108" w:author="季 晨瑞" w:date="2018-09-21T14:42:00Z"/>
                <w:rFonts w:ascii="Times New Roman" w:hAnsi="Times New Roman"/>
                <w:color w:val="000000"/>
                <w:sz w:val="24"/>
              </w:rPr>
              <w:pPrChange w:id="1109" w:author="季 晨瑞" w:date="2018-09-21T15:28:00Z">
                <w:pPr>
                  <w:widowControl/>
                  <w:spacing w:line="480" w:lineRule="auto"/>
                  <w:jc w:val="center"/>
                  <w:textAlignment w:val="center"/>
                </w:pPr>
              </w:pPrChange>
            </w:pPr>
            <w:del w:id="1110" w:author="季 晨瑞" w:date="2018-09-21T14:42:00Z">
              <w:r w:rsidRPr="00C0170B" w:rsidDel="001E647C">
                <w:rPr>
                  <w:rFonts w:ascii="Times New Roman" w:hAnsi="Times New Roman"/>
                  <w:color w:val="000000"/>
                  <w:kern w:val="0"/>
                  <w:sz w:val="24"/>
                  <w:lang w:bidi="ar"/>
                </w:rPr>
                <w:delText>204.2</w:delText>
              </w:r>
            </w:del>
          </w:p>
        </w:tc>
      </w:tr>
    </w:tbl>
    <w:p w:rsidR="0037097A" w:rsidDel="00036D1D" w:rsidRDefault="00E358C1">
      <w:pPr>
        <w:widowControl/>
        <w:spacing w:line="480" w:lineRule="auto"/>
        <w:rPr>
          <w:del w:id="1111" w:author="季 晨瑞" w:date="2018-09-21T15:42:00Z"/>
          <w:rFonts w:ascii="Times New Roman" w:eastAsia="AdvOTd3a5f740" w:hAnsi="Times New Roman"/>
          <w:color w:val="000000"/>
          <w:sz w:val="24"/>
        </w:rPr>
        <w:pPrChange w:id="1112" w:author="季 晨瑞" w:date="2018-09-21T16:13:00Z">
          <w:pPr>
            <w:widowControl/>
            <w:spacing w:line="480" w:lineRule="auto"/>
            <w:jc w:val="left"/>
          </w:pPr>
        </w:pPrChange>
      </w:pPr>
      <w:ins w:id="1113" w:author="季 晨瑞" w:date="2018-09-21T16:11:00Z">
        <w:r>
          <w:rPr>
            <w:rFonts w:ascii="Times New Roman" w:eastAsia="AdvOTd3a5f740" w:hAnsi="Times New Roman"/>
            <w:color w:val="000000"/>
            <w:sz w:val="24"/>
          </w:rPr>
          <w:t>It’s obviously that membranes which don’t</w:t>
        </w:r>
      </w:ins>
      <w:ins w:id="1114" w:author="季 晨瑞" w:date="2018-09-21T16:12:00Z">
        <w:r>
          <w:rPr>
            <w:rFonts w:ascii="Times New Roman" w:eastAsia="AdvOTd3a5f740" w:hAnsi="Times New Roman"/>
            <w:color w:val="000000"/>
            <w:sz w:val="24"/>
          </w:rPr>
          <w:t xml:space="preserve"> have cross</w:t>
        </w:r>
      </w:ins>
      <w:ins w:id="1115" w:author="季 晨瑞" w:date="2018-10-04T20:19:00Z">
        <w:r w:rsidR="0037683B">
          <w:rPr>
            <w:rFonts w:ascii="Times New Roman" w:eastAsia="AdvOTd3a5f740" w:hAnsi="Times New Roman"/>
            <w:color w:val="000000"/>
            <w:sz w:val="24"/>
          </w:rPr>
          <w:t>-</w:t>
        </w:r>
      </w:ins>
      <w:ins w:id="1116" w:author="季 晨瑞" w:date="2018-09-21T16:12:00Z">
        <w:r>
          <w:rPr>
            <w:rFonts w:ascii="Times New Roman" w:eastAsia="AdvOTd3a5f740" w:hAnsi="Times New Roman"/>
            <w:color w:val="000000"/>
            <w:sz w:val="24"/>
          </w:rPr>
          <w:t>lin</w:t>
        </w:r>
      </w:ins>
      <w:ins w:id="1117" w:author="季 晨瑞" w:date="2018-10-04T20:19:00Z">
        <w:r w:rsidR="0037683B">
          <w:rPr>
            <w:rFonts w:ascii="Times New Roman" w:eastAsia="AdvOTd3a5f740" w:hAnsi="Times New Roman"/>
            <w:color w:val="000000"/>
            <w:sz w:val="24"/>
          </w:rPr>
          <w:t>ked</w:t>
        </w:r>
      </w:ins>
      <w:ins w:id="1118" w:author="季 晨瑞" w:date="2018-09-21T16:12:00Z">
        <w:r>
          <w:rPr>
            <w:rFonts w:ascii="Times New Roman" w:eastAsia="AdvOTd3a5f740" w:hAnsi="Times New Roman"/>
            <w:color w:val="000000"/>
            <w:sz w:val="24"/>
          </w:rPr>
          <w:t xml:space="preserve"> </w:t>
        </w:r>
      </w:ins>
      <w:ins w:id="1119" w:author="季 晨瑞" w:date="2018-10-07T12:56:00Z">
        <w:r w:rsidR="004E0B28">
          <w:rPr>
            <w:rFonts w:ascii="Times New Roman" w:eastAsia="AdvOTd3a5f740" w:hAnsi="Times New Roman"/>
            <w:color w:val="000000"/>
            <w:sz w:val="24"/>
          </w:rPr>
          <w:t>network</w:t>
        </w:r>
      </w:ins>
      <w:ins w:id="1120" w:author="季 晨瑞" w:date="2018-09-21T16:12:00Z">
        <w:r>
          <w:rPr>
            <w:rFonts w:ascii="Times New Roman" w:eastAsia="AdvOTd3a5f740" w:hAnsi="Times New Roman"/>
            <w:color w:val="000000"/>
            <w:sz w:val="24"/>
          </w:rPr>
          <w:t xml:space="preserve"> have higher swelling degree and bigger IEC. </w:t>
        </w:r>
      </w:ins>
      <w:ins w:id="1121" w:author="季 晨瑞" w:date="2018-09-21T16:13:00Z">
        <w:r>
          <w:rPr>
            <w:rFonts w:ascii="Times New Roman" w:eastAsia="AdvOTd3a5f740" w:hAnsi="Times New Roman"/>
            <w:color w:val="000000"/>
            <w:sz w:val="24"/>
          </w:rPr>
          <w:t>It</w:t>
        </w:r>
      </w:ins>
      <w:ins w:id="1122" w:author="季 晨瑞" w:date="2018-09-21T16:14:00Z">
        <w:r>
          <w:rPr>
            <w:rFonts w:ascii="Times New Roman" w:eastAsia="AdvOTd3a5f740" w:hAnsi="Times New Roman"/>
            <w:color w:val="000000"/>
            <w:sz w:val="24"/>
          </w:rPr>
          <w:t xml:space="preserve"> verified the conclusion which is </w:t>
        </w:r>
      </w:ins>
      <w:ins w:id="1123" w:author="季 晨瑞" w:date="2018-09-21T16:15:00Z">
        <w:r w:rsidR="00681EF7">
          <w:rPr>
            <w:rFonts w:ascii="Times New Roman" w:eastAsia="AdvOTd3a5f740" w:hAnsi="Times New Roman"/>
            <w:color w:val="000000"/>
            <w:sz w:val="24"/>
          </w:rPr>
          <w:t xml:space="preserve">that crosslinker </w:t>
        </w:r>
      </w:ins>
      <w:ins w:id="1124" w:author="季 晨瑞" w:date="2018-09-21T16:18:00Z">
        <w:r w:rsidR="00681EF7">
          <w:rPr>
            <w:rFonts w:ascii="Times New Roman" w:eastAsia="AdvOTd3a5f740" w:hAnsi="Times New Roman"/>
            <w:color w:val="000000"/>
            <w:sz w:val="24"/>
          </w:rPr>
          <w:t>combines with polymer chains and make polymer</w:t>
        </w:r>
      </w:ins>
      <w:ins w:id="1125" w:author="季 晨瑞" w:date="2018-09-21T16:19:00Z">
        <w:r w:rsidR="00681EF7">
          <w:rPr>
            <w:rFonts w:ascii="Times New Roman" w:eastAsia="AdvOTd3a5f740" w:hAnsi="Times New Roman"/>
            <w:color w:val="000000"/>
            <w:sz w:val="24"/>
          </w:rPr>
          <w:t xml:space="preserve"> </w:t>
        </w:r>
        <w:proofErr w:type="gramStart"/>
        <w:r w:rsidR="00681EF7">
          <w:rPr>
            <w:rFonts w:ascii="Times New Roman" w:eastAsia="AdvOTd3a5f740" w:hAnsi="Times New Roman"/>
            <w:color w:val="000000"/>
            <w:sz w:val="24"/>
          </w:rPr>
          <w:t>tighter</w:t>
        </w:r>
      </w:ins>
      <w:ins w:id="1126" w:author="季 晨瑞" w:date="2018-09-21T17:36:00Z">
        <w:r w:rsidR="006C59D2">
          <w:rPr>
            <w:rFonts w:ascii="Times New Roman" w:eastAsia="AdvOTd3a5f740" w:hAnsi="Times New Roman"/>
            <w:color w:val="000000"/>
            <w:sz w:val="24"/>
            <w:vertAlign w:val="superscript"/>
          </w:rPr>
          <w:t>[</w:t>
        </w:r>
      </w:ins>
      <w:proofErr w:type="gramEnd"/>
      <w:ins w:id="1127" w:author="季 晨瑞" w:date="2018-10-05T15:19:00Z">
        <w:r w:rsidR="00FA0B4E">
          <w:rPr>
            <w:rFonts w:ascii="Times New Roman" w:eastAsia="AdvOTd3a5f740" w:hAnsi="Times New Roman"/>
            <w:color w:val="000000"/>
            <w:sz w:val="24"/>
            <w:vertAlign w:val="superscript"/>
          </w:rPr>
          <w:t>31, 32</w:t>
        </w:r>
      </w:ins>
      <w:ins w:id="1128" w:author="季 晨瑞" w:date="2018-09-21T17:36:00Z">
        <w:r w:rsidR="006C59D2">
          <w:rPr>
            <w:rFonts w:ascii="Times New Roman" w:eastAsia="AdvOTd3a5f740" w:hAnsi="Times New Roman"/>
            <w:color w:val="000000"/>
            <w:sz w:val="24"/>
            <w:vertAlign w:val="superscript"/>
          </w:rPr>
          <w:t>]</w:t>
        </w:r>
      </w:ins>
      <w:ins w:id="1129" w:author="季 晨瑞" w:date="2018-09-21T16:19:00Z">
        <w:r w:rsidR="00681EF7">
          <w:rPr>
            <w:rFonts w:ascii="Times New Roman" w:eastAsia="AdvOTd3a5f740" w:hAnsi="Times New Roman"/>
            <w:color w:val="000000"/>
            <w:sz w:val="24"/>
          </w:rPr>
          <w:t>.</w:t>
        </w:r>
      </w:ins>
      <w:ins w:id="1130" w:author="季 晨瑞" w:date="2018-09-21T16:24:00Z">
        <w:r w:rsidR="00681EF7">
          <w:rPr>
            <w:rFonts w:ascii="Times New Roman" w:eastAsia="AdvOTd3a5f740" w:hAnsi="Times New Roman"/>
            <w:color w:val="000000"/>
            <w:sz w:val="24"/>
          </w:rPr>
          <w:t xml:space="preserve"> As for water uptake, </w:t>
        </w:r>
      </w:ins>
      <w:ins w:id="1131" w:author="季 晨瑞" w:date="2018-09-21T17:36:00Z">
        <w:r w:rsidR="00296D32">
          <w:rPr>
            <w:rFonts w:ascii="Times New Roman" w:eastAsia="AdvOTd3a5f740" w:hAnsi="Times New Roman"/>
            <w:color w:val="000000"/>
            <w:sz w:val="24"/>
          </w:rPr>
          <w:t>membranes which</w:t>
        </w:r>
      </w:ins>
      <w:ins w:id="1132" w:author="季 晨瑞" w:date="2018-10-04T21:12:00Z">
        <w:r w:rsidR="002E4DA0">
          <w:rPr>
            <w:rFonts w:ascii="Times New Roman" w:eastAsia="AdvOTd3a5f740" w:hAnsi="Times New Roman"/>
            <w:color w:val="000000"/>
            <w:sz w:val="24"/>
          </w:rPr>
          <w:t xml:space="preserve"> contain 5% Si</w:t>
        </w:r>
      </w:ins>
      <w:ins w:id="1133" w:author="季 晨瑞" w:date="2018-09-21T17:37:00Z">
        <w:r w:rsidR="00296D32">
          <w:rPr>
            <w:rFonts w:ascii="Times New Roman" w:eastAsia="AdvOTd3a5f740" w:hAnsi="Times New Roman"/>
            <w:color w:val="000000"/>
            <w:sz w:val="24"/>
          </w:rPr>
          <w:t xml:space="preserve"> have higher water uptakes</w:t>
        </w:r>
      </w:ins>
      <w:ins w:id="1134" w:author="季 晨瑞" w:date="2018-10-04T21:11:00Z">
        <w:r w:rsidR="00E70210">
          <w:rPr>
            <w:rFonts w:ascii="Times New Roman" w:eastAsia="AdvOTd3a5f740" w:hAnsi="Times New Roman"/>
            <w:color w:val="000000"/>
            <w:sz w:val="24"/>
          </w:rPr>
          <w:t xml:space="preserve"> than P0 membrane</w:t>
        </w:r>
      </w:ins>
      <w:ins w:id="1135" w:author="季 晨瑞" w:date="2018-09-21T17:37:00Z">
        <w:r w:rsidR="00296D32">
          <w:rPr>
            <w:rFonts w:ascii="Times New Roman" w:eastAsia="AdvOTd3a5f740" w:hAnsi="Times New Roman"/>
            <w:color w:val="000000"/>
            <w:sz w:val="24"/>
          </w:rPr>
          <w:t>, because of hydrophil</w:t>
        </w:r>
      </w:ins>
      <w:ins w:id="1136" w:author="季 晨瑞" w:date="2018-09-21T17:38:00Z">
        <w:r w:rsidR="00296D32">
          <w:rPr>
            <w:rFonts w:ascii="Times New Roman" w:eastAsia="AdvOTd3a5f740" w:hAnsi="Times New Roman"/>
            <w:color w:val="000000"/>
            <w:sz w:val="24"/>
          </w:rPr>
          <w:t>ic Si-O</w:t>
        </w:r>
      </w:ins>
      <w:ins w:id="1137" w:author="季 晨瑞" w:date="2018-10-04T21:08:00Z">
        <w:r w:rsidR="00E70210">
          <w:rPr>
            <w:rFonts w:ascii="Times New Roman" w:eastAsia="AdvOTd3a5f740" w:hAnsi="Times New Roman" w:hint="eastAsia"/>
            <w:color w:val="000000"/>
            <w:sz w:val="24"/>
          </w:rPr>
          <w:t>-S</w:t>
        </w:r>
        <w:r w:rsidR="00E70210">
          <w:rPr>
            <w:rFonts w:ascii="Times New Roman" w:eastAsia="AdvOTd3a5f740" w:hAnsi="Times New Roman"/>
            <w:color w:val="000000"/>
            <w:sz w:val="24"/>
          </w:rPr>
          <w:t>i</w:t>
        </w:r>
      </w:ins>
      <w:ins w:id="1138" w:author="季 晨瑞" w:date="2018-09-21T17:38:00Z">
        <w:r w:rsidR="00296D32">
          <w:rPr>
            <w:rFonts w:ascii="Times New Roman" w:eastAsia="AdvOTd3a5f740" w:hAnsi="Times New Roman"/>
            <w:color w:val="000000"/>
            <w:sz w:val="24"/>
          </w:rPr>
          <w:t xml:space="preserve"> cross</w:t>
        </w:r>
      </w:ins>
      <w:ins w:id="1139" w:author="季 晨瑞" w:date="2018-10-04T21:08:00Z">
        <w:r w:rsidR="00E70210">
          <w:rPr>
            <w:rFonts w:ascii="Times New Roman" w:eastAsia="AdvOTd3a5f740" w:hAnsi="Times New Roman"/>
            <w:color w:val="000000"/>
            <w:sz w:val="24"/>
          </w:rPr>
          <w:t>-</w:t>
        </w:r>
      </w:ins>
      <w:ins w:id="1140" w:author="季 晨瑞" w:date="2018-09-21T17:38:00Z">
        <w:r w:rsidR="00296D32">
          <w:rPr>
            <w:rFonts w:ascii="Times New Roman" w:eastAsia="AdvOTd3a5f740" w:hAnsi="Times New Roman"/>
            <w:color w:val="000000"/>
            <w:sz w:val="24"/>
          </w:rPr>
          <w:t>link</w:t>
        </w:r>
      </w:ins>
      <w:ins w:id="1141" w:author="季 晨瑞" w:date="2018-10-04T21:08:00Z">
        <w:r w:rsidR="00E70210">
          <w:rPr>
            <w:rFonts w:ascii="Times New Roman" w:eastAsia="AdvOTd3a5f740" w:hAnsi="Times New Roman"/>
            <w:color w:val="000000"/>
            <w:sz w:val="24"/>
          </w:rPr>
          <w:t>ed</w:t>
        </w:r>
      </w:ins>
      <w:ins w:id="1142" w:author="季 晨瑞" w:date="2018-09-21T17:38:00Z">
        <w:r w:rsidR="00296D32">
          <w:rPr>
            <w:rFonts w:ascii="Times New Roman" w:eastAsia="AdvOTd3a5f740" w:hAnsi="Times New Roman"/>
            <w:color w:val="000000"/>
            <w:sz w:val="24"/>
          </w:rPr>
          <w:t xml:space="preserve"> </w:t>
        </w:r>
      </w:ins>
      <w:ins w:id="1143" w:author="季 晨瑞" w:date="2018-09-21T17:40:00Z">
        <w:r w:rsidR="00296D32">
          <w:rPr>
            <w:rFonts w:ascii="Times New Roman" w:eastAsia="AdvOTd3a5f740" w:hAnsi="Times New Roman"/>
            <w:color w:val="000000"/>
            <w:sz w:val="24"/>
          </w:rPr>
          <w:t>network</w:t>
        </w:r>
      </w:ins>
      <w:ins w:id="1144" w:author="季 晨瑞" w:date="2018-10-04T21:11:00Z">
        <w:r w:rsidR="00E70210">
          <w:rPr>
            <w:rFonts w:ascii="Times New Roman" w:eastAsia="AdvOTd3a5f740" w:hAnsi="Times New Roman"/>
            <w:color w:val="000000"/>
            <w:sz w:val="24"/>
          </w:rPr>
          <w:t>.</w:t>
        </w:r>
      </w:ins>
      <w:ins w:id="1145" w:author="季 晨瑞" w:date="2018-10-04T21:14:00Z">
        <w:r w:rsidR="002E4DA0">
          <w:rPr>
            <w:rFonts w:ascii="Times New Roman" w:eastAsia="AdvOTd3a5f740" w:hAnsi="Times New Roman"/>
            <w:color w:val="000000"/>
            <w:sz w:val="24"/>
          </w:rPr>
          <w:t xml:space="preserve"> Si-O-Si cross-linked network ha</w:t>
        </w:r>
      </w:ins>
      <w:ins w:id="1146" w:author="季 晨瑞" w:date="2018-10-04T21:15:00Z">
        <w:r w:rsidR="002E4DA0">
          <w:rPr>
            <w:rFonts w:ascii="Times New Roman" w:eastAsia="AdvOTd3a5f740" w:hAnsi="Times New Roman"/>
            <w:color w:val="000000"/>
            <w:sz w:val="24"/>
          </w:rPr>
          <w:t xml:space="preserve">s confrontational affections on membrane’s </w:t>
        </w:r>
      </w:ins>
      <w:ins w:id="1147" w:author="季 晨瑞" w:date="2018-10-04T21:16:00Z">
        <w:r w:rsidR="002E4DA0">
          <w:rPr>
            <w:rFonts w:ascii="Times New Roman" w:eastAsia="AdvOTd3a5f740" w:hAnsi="Times New Roman"/>
            <w:color w:val="000000"/>
            <w:sz w:val="24"/>
          </w:rPr>
          <w:t>hydrophilia. O</w:t>
        </w:r>
      </w:ins>
      <w:ins w:id="1148" w:author="季 晨瑞" w:date="2018-10-04T21:20:00Z">
        <w:r w:rsidR="002E4DA0">
          <w:rPr>
            <w:rFonts w:ascii="Times New Roman" w:eastAsia="AdvOTd3a5f740" w:hAnsi="Times New Roman"/>
            <w:color w:val="000000"/>
            <w:sz w:val="24"/>
          </w:rPr>
          <w:t>n the one side hydrophilic Si-</w:t>
        </w:r>
        <w:r w:rsidR="002E4DA0">
          <w:rPr>
            <w:rFonts w:ascii="Times New Roman" w:eastAsia="AdvOTd3a5f740" w:hAnsi="Times New Roman"/>
            <w:color w:val="000000"/>
            <w:sz w:val="24"/>
          </w:rPr>
          <w:lastRenderedPageBreak/>
          <w:t xml:space="preserve">O bonds help membranes to </w:t>
        </w:r>
      </w:ins>
      <w:ins w:id="1149" w:author="季 晨瑞" w:date="2018-10-04T21:21:00Z">
        <w:r w:rsidR="002E4DA0">
          <w:rPr>
            <w:rFonts w:ascii="Times New Roman" w:eastAsia="AdvOTd3a5f740" w:hAnsi="Times New Roman"/>
            <w:color w:val="000000"/>
            <w:sz w:val="24"/>
          </w:rPr>
          <w:t xml:space="preserve">absorb more water, but on the other side cross-linked network will </w:t>
        </w:r>
      </w:ins>
      <w:ins w:id="1150" w:author="季 晨瑞" w:date="2018-10-04T21:22:00Z">
        <w:r w:rsidR="00C12E55">
          <w:rPr>
            <w:rFonts w:ascii="Times New Roman" w:eastAsia="AdvOTd3a5f740" w:hAnsi="Times New Roman"/>
            <w:color w:val="000000"/>
            <w:sz w:val="24"/>
          </w:rPr>
          <w:t>mak</w:t>
        </w:r>
      </w:ins>
      <w:ins w:id="1151" w:author="季 晨瑞" w:date="2018-10-04T21:25:00Z">
        <w:r w:rsidR="00C12E55">
          <w:rPr>
            <w:rFonts w:ascii="Times New Roman" w:eastAsia="AdvOTd3a5f740" w:hAnsi="Times New Roman"/>
            <w:color w:val="000000"/>
            <w:sz w:val="24"/>
          </w:rPr>
          <w:t>e it harder to absorb</w:t>
        </w:r>
      </w:ins>
      <w:ins w:id="1152" w:author="季 晨瑞" w:date="2018-10-04T21:22:00Z">
        <w:r w:rsidR="00C12E55">
          <w:rPr>
            <w:rFonts w:ascii="Times New Roman" w:eastAsia="AdvOTd3a5f740" w:hAnsi="Times New Roman"/>
            <w:color w:val="000000"/>
            <w:sz w:val="24"/>
          </w:rPr>
          <w:t xml:space="preserve"> </w:t>
        </w:r>
      </w:ins>
      <w:ins w:id="1153" w:author="季 晨瑞" w:date="2018-10-04T21:25:00Z">
        <w:r w:rsidR="00C12E55">
          <w:rPr>
            <w:rFonts w:ascii="Times New Roman" w:eastAsia="AdvOTd3a5f740" w:hAnsi="Times New Roman"/>
            <w:color w:val="000000"/>
            <w:sz w:val="24"/>
          </w:rPr>
          <w:t>water.</w:t>
        </w:r>
      </w:ins>
      <w:del w:id="1154" w:author="季 晨瑞" w:date="2018-09-21T15:42:00Z">
        <w:r w:rsidR="0037097A" w:rsidDel="00CA0F68">
          <w:rPr>
            <w:rFonts w:ascii="Times New Roman" w:eastAsia="AdvOTd3a5f740" w:hAnsi="Times New Roman"/>
            <w:color w:val="000000"/>
            <w:sz w:val="24"/>
          </w:rPr>
          <w:delText>Table</w:delText>
        </w:r>
        <w:r w:rsidR="0037097A" w:rsidDel="00CA0F68">
          <w:rPr>
            <w:rFonts w:ascii="Times New Roman" w:hAnsi="Times New Roman" w:hint="eastAsia"/>
            <w:color w:val="000000"/>
            <w:sz w:val="24"/>
          </w:rPr>
          <w:delText xml:space="preserve">1 </w:delText>
        </w:r>
        <w:r w:rsidR="0037097A" w:rsidDel="00CA0F68">
          <w:rPr>
            <w:rFonts w:ascii="Times New Roman" w:eastAsia="AdvOT9b12cd41" w:hAnsi="Times New Roman"/>
            <w:color w:val="000000"/>
            <w:sz w:val="24"/>
          </w:rPr>
          <w:delText xml:space="preserve">The </w:delText>
        </w:r>
        <w:r w:rsidR="0037097A" w:rsidDel="00CA0F68">
          <w:rPr>
            <w:rFonts w:ascii="Times New Roman" w:eastAsia="AdvOTd168d80a . I" w:hAnsi="Times New Roman"/>
            <w:color w:val="000000"/>
            <w:sz w:val="24"/>
          </w:rPr>
          <w:delText>W</w:delText>
        </w:r>
        <w:r w:rsidR="0037097A" w:rsidDel="00CA0F68">
          <w:rPr>
            <w:rFonts w:ascii="Times New Roman" w:eastAsia="AdvOT9b12cd41" w:hAnsi="Times New Roman"/>
            <w:color w:val="000000"/>
            <w:sz w:val="24"/>
            <w:vertAlign w:val="subscript"/>
          </w:rPr>
          <w:delText>doping</w:delText>
        </w:r>
        <w:r w:rsidR="0037097A" w:rsidDel="00CA0F68">
          <w:rPr>
            <w:rFonts w:ascii="Times New Roman" w:eastAsia="AdvOT9b12cd41" w:hAnsi="Times New Roman"/>
            <w:color w:val="000000"/>
            <w:sz w:val="24"/>
          </w:rPr>
          <w:delText xml:space="preserve">, </w:delText>
        </w:r>
        <w:r w:rsidR="0037097A" w:rsidDel="00CA0F68">
          <w:rPr>
            <w:rFonts w:ascii="Times New Roman" w:eastAsia="AdvOTd168d80a . I" w:hAnsi="Times New Roman"/>
            <w:color w:val="000000"/>
            <w:sz w:val="24"/>
          </w:rPr>
          <w:delText>V</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rPr>
          <w:delText xml:space="preserve"> </w:delText>
        </w:r>
        <w:r w:rsidR="0037097A" w:rsidDel="00CA0F68">
          <w:rPr>
            <w:rFonts w:ascii="Times New Roman" w:eastAsia="AdvOT9b12cd41" w:hAnsi="Times New Roman"/>
            <w:color w:val="000000"/>
            <w:sz w:val="24"/>
          </w:rPr>
          <w:delText xml:space="preserve">and </w:delText>
        </w:r>
        <w:r w:rsidR="0037097A" w:rsidDel="00CA0F68">
          <w:rPr>
            <w:rFonts w:ascii="Times New Roman" w:hAnsi="Times New Roman" w:hint="eastAsia"/>
            <w:color w:val="000000"/>
            <w:sz w:val="24"/>
          </w:rPr>
          <w:delText>A</w:delText>
        </w:r>
        <w:r w:rsidR="0037097A" w:rsidDel="00CA0F68">
          <w:rPr>
            <w:rFonts w:ascii="Times New Roman" w:eastAsia="AdvOT9b12cd41" w:hAnsi="Times New Roman"/>
            <w:color w:val="000000"/>
            <w:sz w:val="24"/>
            <w:vertAlign w:val="subscript"/>
          </w:rPr>
          <w:delText>swelling</w:delText>
        </w:r>
        <w:r w:rsidR="0037097A" w:rsidDel="00CA0F68">
          <w:rPr>
            <w:rFonts w:ascii="Times New Roman" w:hAnsi="Times New Roman" w:hint="eastAsia"/>
            <w:color w:val="000000"/>
            <w:sz w:val="24"/>
            <w:vertAlign w:val="subscript"/>
          </w:rPr>
          <w:delText xml:space="preserve"> </w:delText>
        </w:r>
        <w:r w:rsidR="0037097A" w:rsidDel="00CA0F68">
          <w:rPr>
            <w:rFonts w:ascii="Times New Roman" w:eastAsia="AdvOT9b12cd41" w:hAnsi="Times New Roman"/>
            <w:color w:val="000000"/>
            <w:sz w:val="24"/>
          </w:rPr>
          <w:delText xml:space="preserve">of </w:delText>
        </w:r>
        <w:r w:rsidR="0037097A" w:rsidDel="00CA0F68">
          <w:rPr>
            <w:rFonts w:ascii="Times New Roman" w:hAnsi="Times New Roman" w:hint="eastAsia"/>
            <w:color w:val="000000"/>
            <w:sz w:val="24"/>
          </w:rPr>
          <w:delText>the</w:delText>
        </w:r>
        <w:r w:rsidR="0037097A" w:rsidDel="00CA0F68">
          <w:rPr>
            <w:rFonts w:ascii="Times New Roman" w:eastAsia="AdvOT9b12cd41" w:hAnsi="Times New Roman"/>
            <w:color w:val="000000"/>
            <w:sz w:val="24"/>
          </w:rPr>
          <w:delText xml:space="preserve"> membranes</w:delText>
        </w:r>
        <w:r w:rsidR="0037097A" w:rsidDel="00CA0F68">
          <w:rPr>
            <w:rFonts w:ascii="Times New Roman" w:hAnsi="Times New Roman" w:hint="eastAsia"/>
            <w:color w:val="000000"/>
            <w:sz w:val="24"/>
          </w:rPr>
          <w:delText xml:space="preserve"> doped in 75 and 85%PA</w:delText>
        </w:r>
      </w:del>
    </w:p>
    <w:p w:rsidR="00CA0F68" w:rsidRDefault="00CA0F68">
      <w:pPr>
        <w:widowControl/>
        <w:spacing w:line="480" w:lineRule="auto"/>
        <w:rPr>
          <w:ins w:id="1155" w:author="季 晨瑞" w:date="2018-09-21T15:42:00Z"/>
          <w:rFonts w:ascii="Times New Roman" w:eastAsia="AdvOTd3a5f740" w:hAnsi="Times New Roman"/>
          <w:color w:val="000000"/>
          <w:sz w:val="24"/>
        </w:rPr>
        <w:pPrChange w:id="1156" w:author="季 晨瑞" w:date="2018-09-21T16:13:00Z">
          <w:pPr>
            <w:widowControl/>
            <w:spacing w:line="480" w:lineRule="auto"/>
            <w:jc w:val="left"/>
          </w:pPr>
        </w:pPrChange>
      </w:pPr>
    </w:p>
    <w:p w:rsidR="00CA0F68" w:rsidRDefault="00CA0F68">
      <w:pPr>
        <w:widowControl/>
        <w:spacing w:line="480" w:lineRule="auto"/>
        <w:jc w:val="center"/>
        <w:rPr>
          <w:ins w:id="1157" w:author="季 晨瑞" w:date="2018-09-21T15:42:00Z"/>
          <w:rFonts w:ascii="Times New Roman" w:hAnsi="Times New Roman"/>
          <w:color w:val="000000"/>
          <w:sz w:val="24"/>
        </w:rPr>
      </w:pPr>
      <w:ins w:id="1158" w:author="季 晨瑞" w:date="2018-09-21T15:42:00Z">
        <w:r>
          <w:rPr>
            <w:rFonts w:ascii="Times New Roman" w:eastAsia="AdvOTd3a5f740" w:hAnsi="Times New Roman"/>
            <w:color w:val="000000"/>
            <w:sz w:val="24"/>
          </w:rPr>
          <w:t>Table 1 the water uptake, swelling ratio and ion exchange</w:t>
        </w:r>
        <w:r>
          <w:rPr>
            <w:rFonts w:ascii="Times New Roman" w:hAnsi="Times New Roman" w:hint="eastAsia"/>
            <w:color w:val="000000"/>
            <w:sz w:val="24"/>
          </w:rPr>
          <w:t xml:space="preserve"> </w:t>
        </w:r>
        <w:r>
          <w:rPr>
            <w:rFonts w:ascii="Times New Roman" w:hAnsi="Times New Roman"/>
            <w:color w:val="000000"/>
            <w:sz w:val="24"/>
          </w:rPr>
          <w:t>capacity of membranes</w:t>
        </w:r>
      </w:ins>
    </w:p>
    <w:tbl>
      <w:tblPr>
        <w:tblW w:w="4608" w:type="pct"/>
        <w:jc w:val="center"/>
        <w:tblLayout w:type="fixed"/>
        <w:tblCellMar>
          <w:left w:w="0" w:type="dxa"/>
          <w:right w:w="0" w:type="dxa"/>
        </w:tblCellMar>
        <w:tblLook w:val="04A0" w:firstRow="1" w:lastRow="0" w:firstColumn="1" w:lastColumn="0" w:noHBand="0" w:noVBand="1"/>
        <w:tblPrChange w:id="1159" w:author="季 晨瑞" w:date="2018-10-04T20:24:00Z">
          <w:tblPr>
            <w:tblW w:w="4299" w:type="pct"/>
            <w:jc w:val="center"/>
            <w:tblLayout w:type="fixed"/>
            <w:tblCellMar>
              <w:left w:w="0" w:type="dxa"/>
              <w:right w:w="0" w:type="dxa"/>
            </w:tblCellMar>
            <w:tblLook w:val="04A0" w:firstRow="1" w:lastRow="0" w:firstColumn="1" w:lastColumn="0" w:noHBand="0" w:noVBand="1"/>
          </w:tblPr>
        </w:tblPrChange>
      </w:tblPr>
      <w:tblGrid>
        <w:gridCol w:w="2233"/>
        <w:gridCol w:w="1035"/>
        <w:gridCol w:w="903"/>
        <w:gridCol w:w="796"/>
        <w:gridCol w:w="240"/>
        <w:gridCol w:w="1030"/>
        <w:gridCol w:w="1418"/>
        <w:tblGridChange w:id="1160">
          <w:tblGrid>
            <w:gridCol w:w="2228"/>
            <w:gridCol w:w="5"/>
            <w:gridCol w:w="1030"/>
            <w:gridCol w:w="5"/>
            <w:gridCol w:w="903"/>
            <w:gridCol w:w="644"/>
            <w:gridCol w:w="152"/>
            <w:gridCol w:w="235"/>
            <w:gridCol w:w="5"/>
            <w:gridCol w:w="1030"/>
            <w:gridCol w:w="904"/>
            <w:gridCol w:w="514"/>
          </w:tblGrid>
        </w:tblGridChange>
      </w:tblGrid>
      <w:tr w:rsidR="00CA0F68" w:rsidRPr="00855850" w:rsidTr="0037683B">
        <w:trPr>
          <w:trHeight w:val="409"/>
          <w:jc w:val="center"/>
          <w:ins w:id="1161" w:author="季 晨瑞" w:date="2018-09-21T15:44:00Z"/>
          <w:trPrChange w:id="1162" w:author="季 晨瑞" w:date="2018-10-04T20:24:00Z">
            <w:trPr>
              <w:gridAfter w:val="0"/>
              <w:trHeight w:val="409"/>
              <w:jc w:val="center"/>
            </w:trPr>
          </w:trPrChange>
        </w:trPr>
        <w:tc>
          <w:tcPr>
            <w:tcW w:w="1458" w:type="pct"/>
            <w:vMerge w:val="restart"/>
            <w:tcBorders>
              <w:top w:val="single" w:sz="8" w:space="0" w:color="auto"/>
              <w:left w:val="nil"/>
              <w:right w:val="nil"/>
            </w:tcBorders>
            <w:tcMar>
              <w:top w:w="17" w:type="dxa"/>
              <w:left w:w="30" w:type="dxa"/>
              <w:bottom w:w="0" w:type="dxa"/>
              <w:right w:w="30" w:type="dxa"/>
            </w:tcMar>
            <w:vAlign w:val="center"/>
            <w:tcPrChange w:id="1163" w:author="季 晨瑞" w:date="2018-10-04T20:24:00Z">
              <w:tcPr>
                <w:tcW w:w="1559" w:type="pct"/>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164" w:author="季 晨瑞" w:date="2018-09-21T15:44:00Z"/>
                <w:rFonts w:ascii="Times New Roman" w:hAnsi="Times New Roman"/>
                <w:bCs/>
                <w:sz w:val="24"/>
                <w:rPrChange w:id="1165" w:author="季 晨瑞" w:date="2018-10-04T20:18:00Z">
                  <w:rPr>
                    <w:ins w:id="1166" w:author="季 晨瑞" w:date="2018-09-21T15:44:00Z"/>
                    <w:bCs/>
                    <w:szCs w:val="21"/>
                  </w:rPr>
                </w:rPrChange>
              </w:rPr>
            </w:pPr>
            <w:ins w:id="1167" w:author="季 晨瑞" w:date="2018-09-21T15:44:00Z">
              <w:r w:rsidRPr="00C8451F">
                <w:rPr>
                  <w:rFonts w:ascii="Times New Roman" w:hAnsi="Times New Roman"/>
                  <w:bCs/>
                  <w:sz w:val="24"/>
                  <w:rPrChange w:id="1168" w:author="季 晨瑞" w:date="2018-10-04T20:18:00Z">
                    <w:rPr>
                      <w:bCs/>
                      <w:szCs w:val="21"/>
                    </w:rPr>
                  </w:rPrChange>
                </w:rPr>
                <w:t>Membrane</w:t>
              </w:r>
            </w:ins>
          </w:p>
        </w:tc>
        <w:tc>
          <w:tcPr>
            <w:tcW w:w="676" w:type="pct"/>
            <w:vMerge w:val="restart"/>
            <w:tcBorders>
              <w:top w:val="single" w:sz="8" w:space="0" w:color="auto"/>
              <w:left w:val="nil"/>
              <w:right w:val="nil"/>
            </w:tcBorders>
            <w:tcMar>
              <w:top w:w="17" w:type="dxa"/>
              <w:left w:w="30" w:type="dxa"/>
              <w:bottom w:w="0" w:type="dxa"/>
              <w:right w:w="30" w:type="dxa"/>
            </w:tcMar>
            <w:vAlign w:val="center"/>
            <w:tcPrChange w:id="1169" w:author="季 晨瑞" w:date="2018-10-04T20:24:00Z">
              <w:tcPr>
                <w:tcW w:w="725" w:type="pct"/>
                <w:gridSpan w:val="2"/>
                <w:vMerge w:val="restart"/>
                <w:tcBorders>
                  <w:top w:val="single" w:sz="8" w:space="0" w:color="auto"/>
                  <w:left w:val="nil"/>
                  <w:right w:val="nil"/>
                </w:tcBorders>
                <w:tcMar>
                  <w:top w:w="17" w:type="dxa"/>
                  <w:left w:w="30" w:type="dxa"/>
                  <w:bottom w:w="0" w:type="dxa"/>
                  <w:right w:w="30" w:type="dxa"/>
                </w:tcMar>
                <w:vAlign w:val="center"/>
              </w:tcPr>
            </w:tcPrChange>
          </w:tcPr>
          <w:p w:rsidR="00CA0F68" w:rsidRPr="00C8451F" w:rsidRDefault="00CA0F68" w:rsidP="00F922FB">
            <w:pPr>
              <w:rPr>
                <w:ins w:id="1170" w:author="季 晨瑞" w:date="2018-09-21T15:44:00Z"/>
                <w:rFonts w:ascii="Times New Roman" w:hAnsi="Times New Roman"/>
                <w:bCs/>
                <w:sz w:val="24"/>
                <w:rPrChange w:id="1171" w:author="季 晨瑞" w:date="2018-10-04T20:18:00Z">
                  <w:rPr>
                    <w:ins w:id="1172" w:author="季 晨瑞" w:date="2018-09-21T15:44:00Z"/>
                    <w:bCs/>
                    <w:szCs w:val="21"/>
                  </w:rPr>
                </w:rPrChange>
              </w:rPr>
            </w:pPr>
            <w:ins w:id="1173" w:author="季 晨瑞" w:date="2018-09-21T15:44:00Z">
              <w:r w:rsidRPr="00C8451F">
                <w:rPr>
                  <w:rFonts w:ascii="Times New Roman" w:hAnsi="Times New Roman"/>
                  <w:bCs/>
                  <w:sz w:val="24"/>
                  <w:rPrChange w:id="1174" w:author="季 晨瑞" w:date="2018-10-04T20:18:00Z">
                    <w:rPr>
                      <w:bCs/>
                      <w:szCs w:val="21"/>
                    </w:rPr>
                  </w:rPrChange>
                </w:rPr>
                <w:t>WU (%)</w:t>
              </w:r>
            </w:ins>
          </w:p>
        </w:tc>
        <w:tc>
          <w:tcPr>
            <w:tcW w:w="1110" w:type="pct"/>
            <w:gridSpan w:val="2"/>
            <w:tcBorders>
              <w:top w:val="single" w:sz="8" w:space="0" w:color="auto"/>
              <w:left w:val="nil"/>
              <w:bottom w:val="single" w:sz="4" w:space="0" w:color="000000"/>
              <w:right w:val="nil"/>
            </w:tcBorders>
            <w:tcMar>
              <w:top w:w="17" w:type="dxa"/>
              <w:left w:w="30" w:type="dxa"/>
              <w:bottom w:w="0" w:type="dxa"/>
              <w:right w:w="30" w:type="dxa"/>
            </w:tcMar>
            <w:vAlign w:val="center"/>
            <w:tcPrChange w:id="1175" w:author="季 晨瑞" w:date="2018-10-04T20:24:00Z">
              <w:tcPr>
                <w:tcW w:w="1087" w:type="pct"/>
                <w:gridSpan w:val="3"/>
                <w:tcBorders>
                  <w:top w:val="single" w:sz="8" w:space="0" w:color="auto"/>
                  <w:left w:val="nil"/>
                  <w:bottom w:val="single" w:sz="4" w:space="0" w:color="000000"/>
                  <w:right w:val="nil"/>
                </w:tcBorders>
                <w:tcMar>
                  <w:top w:w="17" w:type="dxa"/>
                  <w:left w:w="30" w:type="dxa"/>
                  <w:bottom w:w="0" w:type="dxa"/>
                  <w:right w:w="30" w:type="dxa"/>
                </w:tcMar>
                <w:vAlign w:val="center"/>
              </w:tcPr>
            </w:tcPrChange>
          </w:tcPr>
          <w:p w:rsidR="00CA0F68" w:rsidRPr="00C8451F" w:rsidRDefault="00CA0F68" w:rsidP="00F922FB">
            <w:pPr>
              <w:jc w:val="center"/>
              <w:rPr>
                <w:ins w:id="1176" w:author="季 晨瑞" w:date="2018-09-21T15:44:00Z"/>
                <w:rFonts w:ascii="Times New Roman" w:hAnsi="Times New Roman"/>
                <w:bCs/>
                <w:sz w:val="24"/>
                <w:rPrChange w:id="1177" w:author="季 晨瑞" w:date="2018-10-04T20:18:00Z">
                  <w:rPr>
                    <w:ins w:id="1178" w:author="季 晨瑞" w:date="2018-09-21T15:44:00Z"/>
                    <w:bCs/>
                    <w:szCs w:val="21"/>
                  </w:rPr>
                </w:rPrChange>
              </w:rPr>
            </w:pPr>
            <w:ins w:id="1179" w:author="季 晨瑞" w:date="2018-09-21T15:44:00Z">
              <w:r w:rsidRPr="00C8451F">
                <w:rPr>
                  <w:rFonts w:ascii="Times New Roman" w:hAnsi="Times New Roman"/>
                  <w:bCs/>
                  <w:sz w:val="24"/>
                  <w:rPrChange w:id="1180" w:author="季 晨瑞" w:date="2018-10-04T20:18:00Z">
                    <w:rPr>
                      <w:bCs/>
                      <w:szCs w:val="21"/>
                    </w:rPr>
                  </w:rPrChange>
                </w:rPr>
                <w:t>Swelling (%)</w:t>
              </w:r>
            </w:ins>
          </w:p>
        </w:tc>
        <w:tc>
          <w:tcPr>
            <w:tcW w:w="157" w:type="pct"/>
            <w:tcBorders>
              <w:top w:val="single" w:sz="8" w:space="0" w:color="auto"/>
              <w:left w:val="nil"/>
              <w:right w:val="nil"/>
            </w:tcBorders>
            <w:tcPrChange w:id="1181" w:author="季 晨瑞" w:date="2018-10-04T20:24:00Z">
              <w:tcPr>
                <w:tcW w:w="271" w:type="pct"/>
                <w:gridSpan w:val="2"/>
                <w:tcBorders>
                  <w:top w:val="single" w:sz="8" w:space="0" w:color="auto"/>
                  <w:left w:val="nil"/>
                  <w:right w:val="nil"/>
                </w:tcBorders>
              </w:tcPr>
            </w:tcPrChange>
          </w:tcPr>
          <w:p w:rsidR="00CA0F68" w:rsidRPr="00C8451F" w:rsidRDefault="00CA0F68" w:rsidP="00F922FB">
            <w:pPr>
              <w:jc w:val="center"/>
              <w:rPr>
                <w:ins w:id="1182" w:author="季 晨瑞" w:date="2018-09-21T15:44:00Z"/>
                <w:rFonts w:ascii="Times New Roman" w:hAnsi="Times New Roman"/>
                <w:bCs/>
                <w:sz w:val="24"/>
                <w:rPrChange w:id="1183" w:author="季 晨瑞" w:date="2018-10-04T20:18:00Z">
                  <w:rPr>
                    <w:ins w:id="1184" w:author="季 晨瑞" w:date="2018-09-21T15:44:00Z"/>
                    <w:bCs/>
                    <w:szCs w:val="21"/>
                  </w:rPr>
                </w:rPrChange>
              </w:rPr>
            </w:pPr>
          </w:p>
        </w:tc>
        <w:tc>
          <w:tcPr>
            <w:tcW w:w="1600" w:type="pct"/>
            <w:gridSpan w:val="2"/>
            <w:tcBorders>
              <w:top w:val="single" w:sz="8" w:space="0" w:color="auto"/>
              <w:left w:val="nil"/>
              <w:bottom w:val="single" w:sz="4" w:space="0" w:color="000000"/>
              <w:right w:val="nil"/>
            </w:tcBorders>
            <w:vAlign w:val="center"/>
            <w:tcPrChange w:id="1185" w:author="季 晨瑞" w:date="2018-10-04T20:24:00Z">
              <w:tcPr>
                <w:tcW w:w="1358" w:type="pct"/>
                <w:gridSpan w:val="3"/>
                <w:tcBorders>
                  <w:top w:val="single" w:sz="8" w:space="0" w:color="auto"/>
                  <w:left w:val="nil"/>
                  <w:bottom w:val="single" w:sz="4" w:space="0" w:color="000000"/>
                  <w:right w:val="nil"/>
                </w:tcBorders>
                <w:vAlign w:val="center"/>
              </w:tcPr>
            </w:tcPrChange>
          </w:tcPr>
          <w:p w:rsidR="00CA0F68" w:rsidRPr="00C8451F" w:rsidRDefault="00CA0F68" w:rsidP="00F922FB">
            <w:pPr>
              <w:jc w:val="center"/>
              <w:rPr>
                <w:ins w:id="1186" w:author="季 晨瑞" w:date="2018-09-21T15:44:00Z"/>
                <w:rFonts w:ascii="Times New Roman" w:hAnsi="Times New Roman"/>
                <w:bCs/>
                <w:sz w:val="24"/>
                <w:rPrChange w:id="1187" w:author="季 晨瑞" w:date="2018-10-04T20:18:00Z">
                  <w:rPr>
                    <w:ins w:id="1188" w:author="季 晨瑞" w:date="2018-09-21T15:44:00Z"/>
                    <w:bCs/>
                    <w:szCs w:val="21"/>
                  </w:rPr>
                </w:rPrChange>
              </w:rPr>
            </w:pPr>
            <w:ins w:id="1189" w:author="季 晨瑞" w:date="2018-09-21T15:44:00Z">
              <w:r w:rsidRPr="00C8451F">
                <w:rPr>
                  <w:rFonts w:ascii="Times New Roman" w:hAnsi="Times New Roman"/>
                  <w:bCs/>
                  <w:sz w:val="24"/>
                  <w:rPrChange w:id="1190" w:author="季 晨瑞" w:date="2018-10-04T20:18:00Z">
                    <w:rPr>
                      <w:bCs/>
                      <w:szCs w:val="21"/>
                    </w:rPr>
                  </w:rPrChange>
                </w:rPr>
                <w:t xml:space="preserve">IEC </w:t>
              </w:r>
              <w:r w:rsidRPr="00C8451F">
                <w:rPr>
                  <w:rFonts w:ascii="Times New Roman" w:hAnsi="Times New Roman"/>
                  <w:sz w:val="24"/>
                  <w:rPrChange w:id="1191" w:author="季 晨瑞" w:date="2018-10-04T20:18:00Z">
                    <w:rPr>
                      <w:szCs w:val="21"/>
                    </w:rPr>
                  </w:rPrChange>
                </w:rPr>
                <w:t>(mmol g</w:t>
              </w:r>
              <w:r w:rsidRPr="00C8451F">
                <w:rPr>
                  <w:rFonts w:ascii="Times New Roman" w:hAnsi="Times New Roman"/>
                  <w:sz w:val="24"/>
                  <w:vertAlign w:val="superscript"/>
                  <w:rPrChange w:id="1192" w:author="季 晨瑞" w:date="2018-10-04T20:18:00Z">
                    <w:rPr>
                      <w:szCs w:val="21"/>
                      <w:vertAlign w:val="superscript"/>
                    </w:rPr>
                  </w:rPrChange>
                </w:rPr>
                <w:t>-1</w:t>
              </w:r>
              <w:r w:rsidRPr="00C8451F">
                <w:rPr>
                  <w:rFonts w:ascii="Times New Roman" w:hAnsi="Times New Roman"/>
                  <w:sz w:val="24"/>
                  <w:rPrChange w:id="1193" w:author="季 晨瑞" w:date="2018-10-04T20:18:00Z">
                    <w:rPr>
                      <w:szCs w:val="21"/>
                    </w:rPr>
                  </w:rPrChange>
                </w:rPr>
                <w:t>)</w:t>
              </w:r>
            </w:ins>
          </w:p>
        </w:tc>
      </w:tr>
      <w:tr w:rsidR="0037683B" w:rsidRPr="00855850" w:rsidTr="0037683B">
        <w:trPr>
          <w:trHeight w:val="404"/>
          <w:jc w:val="center"/>
          <w:ins w:id="1194" w:author="季 晨瑞" w:date="2018-09-21T15:44:00Z"/>
        </w:trPr>
        <w:tc>
          <w:tcPr>
            <w:tcW w:w="1458"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195" w:author="季 晨瑞" w:date="2018-09-21T15:44:00Z"/>
                <w:rFonts w:ascii="Times New Roman" w:hAnsi="Times New Roman"/>
                <w:sz w:val="24"/>
                <w:rPrChange w:id="1196" w:author="季 晨瑞" w:date="2018-10-04T20:18:00Z">
                  <w:rPr>
                    <w:ins w:id="1197" w:author="季 晨瑞" w:date="2018-09-21T15:44:00Z"/>
                    <w:szCs w:val="21"/>
                  </w:rPr>
                </w:rPrChange>
              </w:rPr>
            </w:pPr>
          </w:p>
        </w:tc>
        <w:tc>
          <w:tcPr>
            <w:tcW w:w="676" w:type="pct"/>
            <w:vMerge/>
            <w:tcBorders>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198" w:author="季 晨瑞" w:date="2018-09-21T15:44:00Z"/>
                <w:rFonts w:ascii="Times New Roman" w:hAnsi="Times New Roman"/>
                <w:sz w:val="24"/>
                <w:rPrChange w:id="1199" w:author="季 晨瑞" w:date="2018-10-04T20:18:00Z">
                  <w:rPr>
                    <w:ins w:id="1200" w:author="季 晨瑞" w:date="2018-09-21T15:44:00Z"/>
                    <w:szCs w:val="21"/>
                  </w:rPr>
                </w:rPrChange>
              </w:rPr>
            </w:pPr>
          </w:p>
        </w:tc>
        <w:tc>
          <w:tcPr>
            <w:tcW w:w="590" w:type="pct"/>
            <w:tcBorders>
              <w:top w:val="single" w:sz="4" w:space="0" w:color="000000"/>
              <w:left w:val="nil"/>
              <w:bottom w:val="single" w:sz="4" w:space="0" w:color="000000"/>
              <w:right w:val="nil"/>
            </w:tcBorders>
            <w:tcMar>
              <w:top w:w="17" w:type="dxa"/>
              <w:left w:w="30" w:type="dxa"/>
              <w:bottom w:w="0" w:type="dxa"/>
              <w:right w:w="30" w:type="dxa"/>
            </w:tcMar>
            <w:vAlign w:val="center"/>
          </w:tcPr>
          <w:p w:rsidR="00CA0F68" w:rsidRPr="00C8451F" w:rsidRDefault="00CA0F68" w:rsidP="00F922FB">
            <w:pPr>
              <w:rPr>
                <w:ins w:id="1201" w:author="季 晨瑞" w:date="2018-09-21T15:44:00Z"/>
                <w:rFonts w:ascii="Times New Roman" w:hAnsi="Times New Roman"/>
                <w:sz w:val="24"/>
                <w:rPrChange w:id="1202" w:author="季 晨瑞" w:date="2018-10-04T20:18:00Z">
                  <w:rPr>
                    <w:ins w:id="1203" w:author="季 晨瑞" w:date="2018-09-21T15:44:00Z"/>
                    <w:szCs w:val="21"/>
                  </w:rPr>
                </w:rPrChange>
              </w:rPr>
            </w:pPr>
            <w:ins w:id="1204" w:author="季 晨瑞" w:date="2018-09-21T15:44:00Z">
              <w:r w:rsidRPr="00C8451F">
                <w:rPr>
                  <w:rFonts w:ascii="Times New Roman" w:hAnsi="Times New Roman"/>
                  <w:bCs/>
                  <w:sz w:val="24"/>
                  <w:rPrChange w:id="1205" w:author="季 晨瑞" w:date="2018-10-04T20:18:00Z">
                    <w:rPr>
                      <w:bCs/>
                      <w:szCs w:val="21"/>
                    </w:rPr>
                  </w:rPrChange>
                </w:rPr>
                <w:t>Area</w:t>
              </w:r>
            </w:ins>
          </w:p>
        </w:tc>
        <w:tc>
          <w:tcPr>
            <w:tcW w:w="520" w:type="pct"/>
            <w:tcBorders>
              <w:top w:val="single" w:sz="4" w:space="0" w:color="000000"/>
              <w:left w:val="nil"/>
              <w:bottom w:val="single" w:sz="4" w:space="0" w:color="000000"/>
              <w:right w:val="nil"/>
            </w:tcBorders>
            <w:vAlign w:val="center"/>
          </w:tcPr>
          <w:p w:rsidR="00CA0F68" w:rsidRPr="00C8451F" w:rsidRDefault="00CA0F68" w:rsidP="00F922FB">
            <w:pPr>
              <w:rPr>
                <w:ins w:id="1206" w:author="季 晨瑞" w:date="2018-09-21T15:44:00Z"/>
                <w:rFonts w:ascii="Times New Roman" w:hAnsi="Times New Roman"/>
                <w:sz w:val="24"/>
                <w:rPrChange w:id="1207" w:author="季 晨瑞" w:date="2018-10-04T20:18:00Z">
                  <w:rPr>
                    <w:ins w:id="1208" w:author="季 晨瑞" w:date="2018-09-21T15:44:00Z"/>
                    <w:szCs w:val="21"/>
                  </w:rPr>
                </w:rPrChange>
              </w:rPr>
            </w:pPr>
            <w:ins w:id="1209" w:author="季 晨瑞" w:date="2018-09-21T15:44:00Z">
              <w:r w:rsidRPr="00C8451F">
                <w:rPr>
                  <w:rFonts w:ascii="Times New Roman" w:hAnsi="Times New Roman"/>
                  <w:bCs/>
                  <w:sz w:val="24"/>
                  <w:rPrChange w:id="1210" w:author="季 晨瑞" w:date="2018-10-04T20:18:00Z">
                    <w:rPr>
                      <w:bCs/>
                      <w:szCs w:val="21"/>
                    </w:rPr>
                  </w:rPrChange>
                </w:rPr>
                <w:t>Volume</w:t>
              </w:r>
            </w:ins>
          </w:p>
        </w:tc>
        <w:tc>
          <w:tcPr>
            <w:tcW w:w="157" w:type="pct"/>
            <w:tcBorders>
              <w:left w:val="nil"/>
              <w:bottom w:val="single" w:sz="4" w:space="0" w:color="000000"/>
              <w:right w:val="nil"/>
            </w:tcBorders>
          </w:tcPr>
          <w:p w:rsidR="00CA0F68" w:rsidRPr="00C8451F" w:rsidRDefault="00CA0F68" w:rsidP="00F922FB">
            <w:pPr>
              <w:jc w:val="center"/>
              <w:rPr>
                <w:ins w:id="1211" w:author="季 晨瑞" w:date="2018-09-21T15:44:00Z"/>
                <w:rFonts w:ascii="Times New Roman" w:hAnsi="Times New Roman"/>
                <w:sz w:val="24"/>
                <w:rPrChange w:id="1212" w:author="季 晨瑞" w:date="2018-10-04T20:18:00Z">
                  <w:rPr>
                    <w:ins w:id="1213" w:author="季 晨瑞" w:date="2018-09-21T15:44:00Z"/>
                    <w:szCs w:val="21"/>
                  </w:rPr>
                </w:rPrChange>
              </w:rPr>
            </w:pPr>
          </w:p>
        </w:tc>
        <w:tc>
          <w:tcPr>
            <w:tcW w:w="673" w:type="pct"/>
            <w:tcBorders>
              <w:top w:val="single" w:sz="4" w:space="0" w:color="000000"/>
              <w:left w:val="nil"/>
              <w:bottom w:val="single" w:sz="4" w:space="0" w:color="000000"/>
              <w:right w:val="nil"/>
            </w:tcBorders>
            <w:vAlign w:val="center"/>
          </w:tcPr>
          <w:p w:rsidR="00CA0F68" w:rsidRPr="00C8451F" w:rsidRDefault="00CA0F68" w:rsidP="00F922FB">
            <w:pPr>
              <w:rPr>
                <w:ins w:id="1214" w:author="季 晨瑞" w:date="2018-09-21T15:44:00Z"/>
                <w:rFonts w:ascii="Times New Roman" w:hAnsi="Times New Roman"/>
                <w:sz w:val="24"/>
                <w:rPrChange w:id="1215" w:author="季 晨瑞" w:date="2018-10-04T20:18:00Z">
                  <w:rPr>
                    <w:ins w:id="1216" w:author="季 晨瑞" w:date="2018-09-21T15:44:00Z"/>
                    <w:szCs w:val="21"/>
                  </w:rPr>
                </w:rPrChange>
              </w:rPr>
            </w:pPr>
            <w:ins w:id="1217" w:author="季 晨瑞" w:date="2018-09-21T15:44:00Z">
              <w:r w:rsidRPr="00C8451F">
                <w:rPr>
                  <w:rFonts w:ascii="Times New Roman" w:hAnsi="Times New Roman"/>
                  <w:sz w:val="24"/>
                  <w:rPrChange w:id="1218" w:author="季 晨瑞" w:date="2018-10-04T20:18:00Z">
                    <w:rPr>
                      <w:szCs w:val="21"/>
                    </w:rPr>
                  </w:rPrChange>
                </w:rPr>
                <w:t>Measured</w:t>
              </w:r>
            </w:ins>
          </w:p>
        </w:tc>
        <w:tc>
          <w:tcPr>
            <w:tcW w:w="926" w:type="pct"/>
            <w:tcBorders>
              <w:top w:val="single" w:sz="4" w:space="0" w:color="000000"/>
              <w:left w:val="nil"/>
              <w:bottom w:val="single" w:sz="4" w:space="0" w:color="000000"/>
              <w:right w:val="nil"/>
            </w:tcBorders>
            <w:vAlign w:val="center"/>
          </w:tcPr>
          <w:p w:rsidR="00CA0F68" w:rsidRPr="00C8451F" w:rsidRDefault="00CA0F68" w:rsidP="00F922FB">
            <w:pPr>
              <w:jc w:val="center"/>
              <w:rPr>
                <w:ins w:id="1219" w:author="季 晨瑞" w:date="2018-09-21T15:44:00Z"/>
                <w:rFonts w:ascii="Times New Roman" w:hAnsi="Times New Roman"/>
                <w:bCs/>
                <w:sz w:val="24"/>
                <w:rPrChange w:id="1220" w:author="季 晨瑞" w:date="2018-10-04T20:18:00Z">
                  <w:rPr>
                    <w:ins w:id="1221" w:author="季 晨瑞" w:date="2018-09-21T15:44:00Z"/>
                    <w:bCs/>
                    <w:szCs w:val="21"/>
                  </w:rPr>
                </w:rPrChange>
              </w:rPr>
            </w:pPr>
            <w:ins w:id="1222" w:author="季 晨瑞" w:date="2018-09-21T15:44:00Z">
              <w:r w:rsidRPr="00C8451F">
                <w:rPr>
                  <w:rFonts w:ascii="Times New Roman" w:hAnsi="Times New Roman"/>
                  <w:bCs/>
                  <w:sz w:val="24"/>
                  <w:rPrChange w:id="1223" w:author="季 晨瑞" w:date="2018-10-04T20:18:00Z">
                    <w:rPr>
                      <w:bCs/>
                      <w:szCs w:val="21"/>
                    </w:rPr>
                  </w:rPrChange>
                </w:rPr>
                <w:t>Theoretical</w:t>
              </w:r>
            </w:ins>
          </w:p>
        </w:tc>
      </w:tr>
      <w:tr w:rsidR="0037683B" w:rsidRPr="00855850" w:rsidTr="0037683B">
        <w:trPr>
          <w:trHeight w:val="454"/>
          <w:jc w:val="center"/>
          <w:ins w:id="1224" w:author="季 晨瑞" w:date="2018-09-21T15:44:00Z"/>
        </w:trPr>
        <w:tc>
          <w:tcPr>
            <w:tcW w:w="1458"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5720BC" w:rsidP="00F922FB">
            <w:pPr>
              <w:rPr>
                <w:ins w:id="1225" w:author="季 晨瑞" w:date="2018-09-21T15:44:00Z"/>
                <w:rFonts w:ascii="Times New Roman" w:hAnsi="Times New Roman"/>
                <w:sz w:val="24"/>
                <w:rPrChange w:id="1226" w:author="季 晨瑞" w:date="2018-10-04T20:18:00Z">
                  <w:rPr>
                    <w:ins w:id="1227" w:author="季 晨瑞" w:date="2018-09-21T15:44:00Z"/>
                    <w:szCs w:val="21"/>
                  </w:rPr>
                </w:rPrChange>
              </w:rPr>
            </w:pPr>
            <w:ins w:id="1228" w:author="季 晨瑞" w:date="2018-10-04T13:35:00Z">
              <w:r w:rsidRPr="00C8451F">
                <w:rPr>
                  <w:rFonts w:ascii="Times New Roman" w:hAnsi="Times New Roman"/>
                  <w:sz w:val="24"/>
                  <w:rPrChange w:id="1229" w:author="季 晨瑞" w:date="2018-10-04T20:18:00Z">
                    <w:rPr>
                      <w:szCs w:val="21"/>
                    </w:rPr>
                  </w:rPrChange>
                </w:rPr>
                <w:t>P0</w:t>
              </w:r>
            </w:ins>
          </w:p>
        </w:tc>
        <w:tc>
          <w:tcPr>
            <w:tcW w:w="676"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30" w:author="季 晨瑞" w:date="2018-09-21T15:44:00Z"/>
                <w:rFonts w:ascii="Times New Roman" w:hAnsi="Times New Roman"/>
                <w:sz w:val="24"/>
                <w:rPrChange w:id="1231" w:author="季 晨瑞" w:date="2018-10-04T20:18:00Z">
                  <w:rPr>
                    <w:ins w:id="1232" w:author="季 晨瑞" w:date="2018-09-21T15:44:00Z"/>
                    <w:szCs w:val="21"/>
                  </w:rPr>
                </w:rPrChange>
              </w:rPr>
            </w:pPr>
            <w:ins w:id="1233" w:author="季 晨瑞" w:date="2018-09-21T15:44:00Z">
              <w:r w:rsidRPr="00C8451F">
                <w:rPr>
                  <w:rFonts w:ascii="Times New Roman" w:hAnsi="Times New Roman"/>
                  <w:sz w:val="24"/>
                  <w:rPrChange w:id="1234" w:author="季 晨瑞" w:date="2018-10-04T20:18:00Z">
                    <w:rPr>
                      <w:szCs w:val="21"/>
                    </w:rPr>
                  </w:rPrChange>
                </w:rPr>
                <w:t>127.3</w:t>
              </w:r>
            </w:ins>
          </w:p>
        </w:tc>
        <w:tc>
          <w:tcPr>
            <w:tcW w:w="59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35" w:author="季 晨瑞" w:date="2018-09-21T15:44:00Z"/>
                <w:rFonts w:ascii="Times New Roman" w:hAnsi="Times New Roman"/>
                <w:sz w:val="24"/>
                <w:rPrChange w:id="1236" w:author="季 晨瑞" w:date="2018-10-04T20:18:00Z">
                  <w:rPr>
                    <w:ins w:id="1237" w:author="季 晨瑞" w:date="2018-09-21T15:44:00Z"/>
                    <w:szCs w:val="21"/>
                  </w:rPr>
                </w:rPrChange>
              </w:rPr>
            </w:pPr>
            <w:ins w:id="1238" w:author="季 晨瑞" w:date="2018-09-21T15:44:00Z">
              <w:r w:rsidRPr="00C8451F">
                <w:rPr>
                  <w:rFonts w:ascii="Times New Roman" w:hAnsi="Times New Roman"/>
                  <w:sz w:val="24"/>
                  <w:rPrChange w:id="1239" w:author="季 晨瑞" w:date="2018-10-04T20:18:00Z">
                    <w:rPr>
                      <w:szCs w:val="21"/>
                    </w:rPr>
                  </w:rPrChange>
                </w:rPr>
                <w:t>97.5</w:t>
              </w:r>
            </w:ins>
          </w:p>
        </w:tc>
        <w:tc>
          <w:tcPr>
            <w:tcW w:w="520" w:type="pct"/>
            <w:tcBorders>
              <w:top w:val="single" w:sz="4" w:space="0" w:color="000000"/>
              <w:left w:val="nil"/>
              <w:bottom w:val="nil"/>
              <w:right w:val="nil"/>
            </w:tcBorders>
            <w:tcMar>
              <w:top w:w="0" w:type="dxa"/>
              <w:left w:w="17" w:type="dxa"/>
              <w:bottom w:w="0" w:type="dxa"/>
              <w:right w:w="17" w:type="dxa"/>
            </w:tcMar>
            <w:vAlign w:val="center"/>
          </w:tcPr>
          <w:p w:rsidR="00CA0F68" w:rsidRPr="00C8451F" w:rsidRDefault="00CA0F68" w:rsidP="00F922FB">
            <w:pPr>
              <w:rPr>
                <w:ins w:id="1240" w:author="季 晨瑞" w:date="2018-09-21T15:44:00Z"/>
                <w:rFonts w:ascii="Times New Roman" w:hAnsi="Times New Roman"/>
                <w:sz w:val="24"/>
                <w:rPrChange w:id="1241" w:author="季 晨瑞" w:date="2018-10-04T20:18:00Z">
                  <w:rPr>
                    <w:ins w:id="1242" w:author="季 晨瑞" w:date="2018-09-21T15:44:00Z"/>
                    <w:szCs w:val="21"/>
                  </w:rPr>
                </w:rPrChange>
              </w:rPr>
            </w:pPr>
            <w:ins w:id="1243" w:author="季 晨瑞" w:date="2018-09-21T15:44:00Z">
              <w:r w:rsidRPr="00C8451F">
                <w:rPr>
                  <w:rFonts w:ascii="Times New Roman" w:hAnsi="Times New Roman"/>
                  <w:bCs/>
                  <w:sz w:val="24"/>
                  <w:rPrChange w:id="1244" w:author="季 晨瑞" w:date="2018-10-04T20:18:00Z">
                    <w:rPr>
                      <w:bCs/>
                      <w:szCs w:val="21"/>
                    </w:rPr>
                  </w:rPrChange>
                </w:rPr>
                <w:t>177.0</w:t>
              </w:r>
            </w:ins>
          </w:p>
        </w:tc>
        <w:tc>
          <w:tcPr>
            <w:tcW w:w="157" w:type="pct"/>
            <w:tcBorders>
              <w:top w:val="single" w:sz="4" w:space="0" w:color="000000"/>
              <w:left w:val="nil"/>
              <w:bottom w:val="nil"/>
              <w:right w:val="nil"/>
            </w:tcBorders>
          </w:tcPr>
          <w:p w:rsidR="00CA0F68" w:rsidRPr="00C8451F" w:rsidRDefault="00CA0F68" w:rsidP="00F922FB">
            <w:pPr>
              <w:jc w:val="center"/>
              <w:rPr>
                <w:ins w:id="1245" w:author="季 晨瑞" w:date="2018-09-21T15:44:00Z"/>
                <w:rFonts w:ascii="Times New Roman" w:hAnsi="Times New Roman"/>
                <w:bCs/>
                <w:sz w:val="24"/>
                <w:rPrChange w:id="1246" w:author="季 晨瑞" w:date="2018-10-04T20:18:00Z">
                  <w:rPr>
                    <w:ins w:id="1247" w:author="季 晨瑞" w:date="2018-09-21T15:44:00Z"/>
                    <w:bCs/>
                    <w:szCs w:val="21"/>
                  </w:rPr>
                </w:rPrChange>
              </w:rPr>
            </w:pPr>
          </w:p>
        </w:tc>
        <w:tc>
          <w:tcPr>
            <w:tcW w:w="673" w:type="pct"/>
            <w:tcBorders>
              <w:top w:val="single" w:sz="4" w:space="0" w:color="000000"/>
              <w:left w:val="nil"/>
              <w:bottom w:val="nil"/>
              <w:right w:val="nil"/>
            </w:tcBorders>
            <w:vAlign w:val="center"/>
          </w:tcPr>
          <w:p w:rsidR="00CA0F68" w:rsidRPr="00C8451F" w:rsidRDefault="00CA0F68" w:rsidP="00F922FB">
            <w:pPr>
              <w:rPr>
                <w:ins w:id="1248" w:author="季 晨瑞" w:date="2018-09-21T15:44:00Z"/>
                <w:rFonts w:ascii="Times New Roman" w:hAnsi="Times New Roman"/>
                <w:bCs/>
                <w:sz w:val="24"/>
                <w:rPrChange w:id="1249" w:author="季 晨瑞" w:date="2018-10-04T20:18:00Z">
                  <w:rPr>
                    <w:ins w:id="1250" w:author="季 晨瑞" w:date="2018-09-21T15:44:00Z"/>
                    <w:bCs/>
                    <w:szCs w:val="21"/>
                  </w:rPr>
                </w:rPrChange>
              </w:rPr>
            </w:pPr>
            <w:ins w:id="1251" w:author="季 晨瑞" w:date="2018-09-21T15:44:00Z">
              <w:r w:rsidRPr="00C8451F">
                <w:rPr>
                  <w:rFonts w:ascii="Times New Roman" w:hAnsi="Times New Roman"/>
                  <w:bCs/>
                  <w:sz w:val="24"/>
                  <w:rPrChange w:id="1252" w:author="季 晨瑞" w:date="2018-10-04T20:18:00Z">
                    <w:rPr>
                      <w:bCs/>
                      <w:szCs w:val="21"/>
                    </w:rPr>
                  </w:rPrChange>
                </w:rPr>
                <w:t>2.66</w:t>
              </w:r>
            </w:ins>
          </w:p>
        </w:tc>
        <w:tc>
          <w:tcPr>
            <w:tcW w:w="926" w:type="pct"/>
            <w:tcBorders>
              <w:top w:val="single" w:sz="4" w:space="0" w:color="000000"/>
              <w:left w:val="nil"/>
              <w:bottom w:val="nil"/>
              <w:right w:val="nil"/>
            </w:tcBorders>
            <w:vAlign w:val="center"/>
          </w:tcPr>
          <w:p w:rsidR="00CA0F68" w:rsidRPr="00C8451F" w:rsidRDefault="00CA0F68" w:rsidP="00F922FB">
            <w:pPr>
              <w:jc w:val="center"/>
              <w:rPr>
                <w:ins w:id="1253" w:author="季 晨瑞" w:date="2018-09-21T15:44:00Z"/>
                <w:rFonts w:ascii="Times New Roman" w:hAnsi="Times New Roman"/>
                <w:bCs/>
                <w:sz w:val="24"/>
                <w:rPrChange w:id="1254" w:author="季 晨瑞" w:date="2018-10-04T20:18:00Z">
                  <w:rPr>
                    <w:ins w:id="1255" w:author="季 晨瑞" w:date="2018-09-21T15:44:00Z"/>
                    <w:bCs/>
                    <w:szCs w:val="21"/>
                  </w:rPr>
                </w:rPrChange>
              </w:rPr>
            </w:pPr>
            <w:ins w:id="1256" w:author="季 晨瑞" w:date="2018-09-21T15:44:00Z">
              <w:r w:rsidRPr="00C8451F">
                <w:rPr>
                  <w:rFonts w:ascii="Times New Roman" w:hAnsi="Times New Roman"/>
                  <w:bCs/>
                  <w:sz w:val="24"/>
                  <w:rPrChange w:id="1257" w:author="季 晨瑞" w:date="2018-10-04T20:18:00Z">
                    <w:rPr>
                      <w:bCs/>
                      <w:szCs w:val="21"/>
                    </w:rPr>
                  </w:rPrChange>
                </w:rPr>
                <w:t>3.58</w:t>
              </w:r>
            </w:ins>
          </w:p>
        </w:tc>
      </w:tr>
      <w:tr w:rsidR="0037683B" w:rsidRPr="00855850" w:rsidTr="0037683B">
        <w:trPr>
          <w:trHeight w:val="454"/>
          <w:jc w:val="center"/>
          <w:ins w:id="1258"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259" w:author="季 晨瑞" w:date="2018-09-21T15:44:00Z"/>
                <w:rFonts w:ascii="Times New Roman" w:hAnsi="Times New Roman"/>
                <w:bCs/>
                <w:sz w:val="24"/>
                <w:rPrChange w:id="1260" w:author="季 晨瑞" w:date="2018-10-04T20:18:00Z">
                  <w:rPr>
                    <w:ins w:id="1261" w:author="季 晨瑞" w:date="2018-09-21T15:44:00Z"/>
                    <w:bCs/>
                    <w:szCs w:val="21"/>
                  </w:rPr>
                </w:rPrChange>
              </w:rPr>
            </w:pPr>
            <w:ins w:id="1262" w:author="季 晨瑞" w:date="2018-10-04T13:33:00Z">
              <w:r w:rsidRPr="00C8451F">
                <w:rPr>
                  <w:rFonts w:ascii="Times New Roman" w:hAnsi="Times New Roman"/>
                  <w:bCs/>
                  <w:sz w:val="24"/>
                  <w:rPrChange w:id="1263" w:author="季 晨瑞" w:date="2018-10-04T20:18:00Z">
                    <w:rPr>
                      <w:bCs/>
                      <w:szCs w:val="21"/>
                    </w:rPr>
                  </w:rPrChange>
                </w:rPr>
                <w:t>P1/5Si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64" w:author="季 晨瑞" w:date="2018-09-21T15:44:00Z"/>
                <w:rFonts w:ascii="Times New Roman" w:hAnsi="Times New Roman"/>
                <w:bCs/>
                <w:sz w:val="24"/>
                <w:rPrChange w:id="1265" w:author="季 晨瑞" w:date="2018-10-04T20:18:00Z">
                  <w:rPr>
                    <w:ins w:id="1266" w:author="季 晨瑞" w:date="2018-09-21T15:44:00Z"/>
                    <w:bCs/>
                    <w:szCs w:val="21"/>
                  </w:rPr>
                </w:rPrChange>
              </w:rPr>
            </w:pPr>
            <w:ins w:id="1267" w:author="季 晨瑞" w:date="2018-09-21T15:44:00Z">
              <w:r w:rsidRPr="00C8451F">
                <w:rPr>
                  <w:rFonts w:ascii="Times New Roman" w:hAnsi="Times New Roman"/>
                  <w:bCs/>
                  <w:sz w:val="24"/>
                  <w:rPrChange w:id="1268" w:author="季 晨瑞" w:date="2018-10-04T20:18:00Z">
                    <w:rPr>
                      <w:bCs/>
                      <w:szCs w:val="21"/>
                    </w:rPr>
                  </w:rPrChange>
                </w:rPr>
                <w:t>133.6</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69" w:author="季 晨瑞" w:date="2018-09-21T15:44:00Z"/>
                <w:rFonts w:ascii="Times New Roman" w:hAnsi="Times New Roman"/>
                <w:bCs/>
                <w:sz w:val="24"/>
                <w:rPrChange w:id="1270" w:author="季 晨瑞" w:date="2018-10-04T20:18:00Z">
                  <w:rPr>
                    <w:ins w:id="1271" w:author="季 晨瑞" w:date="2018-09-21T15:44:00Z"/>
                    <w:bCs/>
                    <w:szCs w:val="21"/>
                  </w:rPr>
                </w:rPrChange>
              </w:rPr>
            </w:pPr>
            <w:ins w:id="1272" w:author="季 晨瑞" w:date="2018-09-21T15:44:00Z">
              <w:r w:rsidRPr="00C8451F">
                <w:rPr>
                  <w:rFonts w:ascii="Times New Roman" w:hAnsi="Times New Roman"/>
                  <w:bCs/>
                  <w:sz w:val="24"/>
                  <w:rPrChange w:id="1273" w:author="季 晨瑞" w:date="2018-10-04T20:18:00Z">
                    <w:rPr>
                      <w:bCs/>
                      <w:szCs w:val="21"/>
                    </w:rPr>
                  </w:rPrChange>
                </w:rPr>
                <w:t>91.2</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74" w:author="季 晨瑞" w:date="2018-09-21T15:44:00Z"/>
                <w:rFonts w:ascii="Times New Roman" w:hAnsi="Times New Roman"/>
                <w:bCs/>
                <w:sz w:val="24"/>
                <w:rPrChange w:id="1275" w:author="季 晨瑞" w:date="2018-10-04T20:18:00Z">
                  <w:rPr>
                    <w:ins w:id="1276" w:author="季 晨瑞" w:date="2018-09-21T15:44:00Z"/>
                    <w:bCs/>
                    <w:szCs w:val="21"/>
                  </w:rPr>
                </w:rPrChange>
              </w:rPr>
            </w:pPr>
            <w:ins w:id="1277" w:author="季 晨瑞" w:date="2018-09-21T15:44:00Z">
              <w:r w:rsidRPr="00C8451F">
                <w:rPr>
                  <w:rFonts w:ascii="Times New Roman" w:hAnsi="Times New Roman"/>
                  <w:bCs/>
                  <w:sz w:val="24"/>
                  <w:rPrChange w:id="1278" w:author="季 晨瑞" w:date="2018-10-04T20:18:00Z">
                    <w:rPr>
                      <w:bCs/>
                      <w:szCs w:val="21"/>
                    </w:rPr>
                  </w:rPrChange>
                </w:rPr>
                <w:t>122.1</w:t>
              </w:r>
            </w:ins>
          </w:p>
        </w:tc>
        <w:tc>
          <w:tcPr>
            <w:tcW w:w="157" w:type="pct"/>
            <w:tcBorders>
              <w:top w:val="nil"/>
              <w:left w:val="nil"/>
              <w:bottom w:val="nil"/>
              <w:right w:val="nil"/>
            </w:tcBorders>
          </w:tcPr>
          <w:p w:rsidR="00CA0F68" w:rsidRPr="00C8451F" w:rsidRDefault="00CA0F68" w:rsidP="00F922FB">
            <w:pPr>
              <w:jc w:val="center"/>
              <w:rPr>
                <w:ins w:id="1279" w:author="季 晨瑞" w:date="2018-09-21T15:44:00Z"/>
                <w:rFonts w:ascii="Times New Roman" w:hAnsi="Times New Roman"/>
                <w:bCs/>
                <w:sz w:val="24"/>
                <w:rPrChange w:id="1280" w:author="季 晨瑞" w:date="2018-10-04T20:18:00Z">
                  <w:rPr>
                    <w:ins w:id="1281"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282" w:author="季 晨瑞" w:date="2018-09-21T15:44:00Z"/>
                <w:rFonts w:ascii="Times New Roman" w:hAnsi="Times New Roman"/>
                <w:bCs/>
                <w:sz w:val="24"/>
                <w:rPrChange w:id="1283" w:author="季 晨瑞" w:date="2018-10-04T20:18:00Z">
                  <w:rPr>
                    <w:ins w:id="1284" w:author="季 晨瑞" w:date="2018-09-21T15:44:00Z"/>
                    <w:bCs/>
                    <w:szCs w:val="21"/>
                  </w:rPr>
                </w:rPrChange>
              </w:rPr>
            </w:pPr>
            <w:ins w:id="1285" w:author="季 晨瑞" w:date="2018-09-21T15:44:00Z">
              <w:r w:rsidRPr="00C8451F">
                <w:rPr>
                  <w:rFonts w:ascii="Times New Roman" w:hAnsi="Times New Roman"/>
                  <w:bCs/>
                  <w:sz w:val="24"/>
                  <w:rPrChange w:id="1286" w:author="季 晨瑞" w:date="2018-10-04T20:18:00Z">
                    <w:rPr>
                      <w:bCs/>
                      <w:szCs w:val="21"/>
                    </w:rPr>
                  </w:rPrChange>
                </w:rPr>
                <w:t>2.01</w:t>
              </w:r>
            </w:ins>
          </w:p>
        </w:tc>
        <w:tc>
          <w:tcPr>
            <w:tcW w:w="926" w:type="pct"/>
            <w:tcBorders>
              <w:top w:val="nil"/>
              <w:left w:val="nil"/>
              <w:bottom w:val="nil"/>
              <w:right w:val="nil"/>
            </w:tcBorders>
            <w:vAlign w:val="center"/>
          </w:tcPr>
          <w:p w:rsidR="00CA0F68" w:rsidRPr="00C8451F" w:rsidRDefault="00CA0F68" w:rsidP="00F922FB">
            <w:pPr>
              <w:jc w:val="center"/>
              <w:rPr>
                <w:ins w:id="1287" w:author="季 晨瑞" w:date="2018-09-21T15:44:00Z"/>
                <w:rFonts w:ascii="Times New Roman" w:hAnsi="Times New Roman"/>
                <w:bCs/>
                <w:sz w:val="24"/>
                <w:rPrChange w:id="1288" w:author="季 晨瑞" w:date="2018-10-04T20:18:00Z">
                  <w:rPr>
                    <w:ins w:id="1289" w:author="季 晨瑞" w:date="2018-09-21T15:44:00Z"/>
                    <w:bCs/>
                    <w:szCs w:val="21"/>
                  </w:rPr>
                </w:rPrChange>
              </w:rPr>
            </w:pPr>
            <w:ins w:id="1290" w:author="季 晨瑞" w:date="2018-09-21T15:44:00Z">
              <w:r w:rsidRPr="00C8451F">
                <w:rPr>
                  <w:rFonts w:ascii="Times New Roman" w:hAnsi="Times New Roman"/>
                  <w:bCs/>
                  <w:sz w:val="24"/>
                  <w:rPrChange w:id="1291" w:author="季 晨瑞" w:date="2018-10-04T20:18:00Z">
                    <w:rPr>
                      <w:bCs/>
                      <w:szCs w:val="21"/>
                    </w:rPr>
                  </w:rPrChange>
                </w:rPr>
                <w:t>2.88</w:t>
              </w:r>
            </w:ins>
          </w:p>
        </w:tc>
      </w:tr>
      <w:tr w:rsidR="0037683B" w:rsidRPr="00855850" w:rsidTr="0037683B">
        <w:trPr>
          <w:trHeight w:val="454"/>
          <w:jc w:val="center"/>
          <w:ins w:id="1292"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293" w:author="季 晨瑞" w:date="2018-09-21T15:44:00Z"/>
                <w:rFonts w:ascii="Times New Roman" w:hAnsi="Times New Roman"/>
                <w:bCs/>
                <w:sz w:val="24"/>
                <w:rPrChange w:id="1294" w:author="季 晨瑞" w:date="2018-10-04T20:18:00Z">
                  <w:rPr>
                    <w:ins w:id="1295" w:author="季 晨瑞" w:date="2018-09-21T15:44:00Z"/>
                    <w:bCs/>
                    <w:szCs w:val="21"/>
                  </w:rPr>
                </w:rPrChange>
              </w:rPr>
            </w:pPr>
            <w:ins w:id="1296" w:author="季 晨瑞" w:date="2018-10-04T13:33:00Z">
              <w:r w:rsidRPr="00C8451F">
                <w:rPr>
                  <w:rFonts w:ascii="Times New Roman" w:hAnsi="Times New Roman"/>
                  <w:bCs/>
                  <w:sz w:val="24"/>
                  <w:rPrChange w:id="1297" w:author="季 晨瑞" w:date="2018-10-04T20:18:00Z">
                    <w:rPr>
                      <w:bCs/>
                      <w:szCs w:val="21"/>
                    </w:rPr>
                  </w:rPrChange>
                </w:rPr>
                <w:t>P1/10Si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298" w:author="季 晨瑞" w:date="2018-09-21T15:44:00Z"/>
                <w:rFonts w:ascii="Times New Roman" w:hAnsi="Times New Roman"/>
                <w:bCs/>
                <w:sz w:val="24"/>
                <w:rPrChange w:id="1299" w:author="季 晨瑞" w:date="2018-10-04T20:18:00Z">
                  <w:rPr>
                    <w:ins w:id="1300" w:author="季 晨瑞" w:date="2018-09-21T15:44:00Z"/>
                    <w:bCs/>
                    <w:szCs w:val="21"/>
                  </w:rPr>
                </w:rPrChange>
              </w:rPr>
            </w:pPr>
            <w:ins w:id="1301" w:author="季 晨瑞" w:date="2018-09-21T15:44:00Z">
              <w:r w:rsidRPr="00C8451F">
                <w:rPr>
                  <w:rFonts w:ascii="Times New Roman" w:hAnsi="Times New Roman"/>
                  <w:bCs/>
                  <w:sz w:val="24"/>
                  <w:rPrChange w:id="1302" w:author="季 晨瑞" w:date="2018-10-04T20:18:00Z">
                    <w:rPr>
                      <w:bCs/>
                      <w:szCs w:val="21"/>
                    </w:rPr>
                  </w:rPrChange>
                </w:rPr>
                <w:t>105.1</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03" w:author="季 晨瑞" w:date="2018-09-21T15:44:00Z"/>
                <w:rFonts w:ascii="Times New Roman" w:hAnsi="Times New Roman"/>
                <w:bCs/>
                <w:sz w:val="24"/>
                <w:rPrChange w:id="1304" w:author="季 晨瑞" w:date="2018-10-04T20:18:00Z">
                  <w:rPr>
                    <w:ins w:id="1305" w:author="季 晨瑞" w:date="2018-09-21T15:44:00Z"/>
                    <w:bCs/>
                    <w:szCs w:val="21"/>
                  </w:rPr>
                </w:rPrChange>
              </w:rPr>
            </w:pPr>
            <w:ins w:id="1306" w:author="季 晨瑞" w:date="2018-09-21T15:44:00Z">
              <w:r w:rsidRPr="00C8451F">
                <w:rPr>
                  <w:rFonts w:ascii="Times New Roman" w:hAnsi="Times New Roman"/>
                  <w:bCs/>
                  <w:sz w:val="24"/>
                  <w:rPrChange w:id="1307" w:author="季 晨瑞" w:date="2018-10-04T20:18:00Z">
                    <w:rPr>
                      <w:bCs/>
                      <w:szCs w:val="21"/>
                    </w:rPr>
                  </w:rPrChange>
                </w:rPr>
                <w:t>80.1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CA0F68" w:rsidP="00F922FB">
            <w:pPr>
              <w:rPr>
                <w:ins w:id="1308" w:author="季 晨瑞" w:date="2018-09-21T15:44:00Z"/>
                <w:rFonts w:ascii="Times New Roman" w:hAnsi="Times New Roman"/>
                <w:bCs/>
                <w:sz w:val="24"/>
                <w:rPrChange w:id="1309" w:author="季 晨瑞" w:date="2018-10-04T20:18:00Z">
                  <w:rPr>
                    <w:ins w:id="1310" w:author="季 晨瑞" w:date="2018-09-21T15:44:00Z"/>
                    <w:bCs/>
                    <w:szCs w:val="21"/>
                  </w:rPr>
                </w:rPrChange>
              </w:rPr>
            </w:pPr>
            <w:ins w:id="1311" w:author="季 晨瑞" w:date="2018-09-21T15:44:00Z">
              <w:r w:rsidRPr="00C8451F">
                <w:rPr>
                  <w:rFonts w:ascii="Times New Roman" w:hAnsi="Times New Roman"/>
                  <w:bCs/>
                  <w:sz w:val="24"/>
                  <w:rPrChange w:id="1312" w:author="季 晨瑞" w:date="2018-10-04T20:18:00Z">
                    <w:rPr>
                      <w:bCs/>
                      <w:szCs w:val="21"/>
                    </w:rPr>
                  </w:rPrChange>
                </w:rPr>
                <w:t>117.4</w:t>
              </w:r>
            </w:ins>
          </w:p>
        </w:tc>
        <w:tc>
          <w:tcPr>
            <w:tcW w:w="157" w:type="pct"/>
            <w:tcBorders>
              <w:top w:val="nil"/>
              <w:left w:val="nil"/>
              <w:bottom w:val="nil"/>
              <w:right w:val="nil"/>
            </w:tcBorders>
          </w:tcPr>
          <w:p w:rsidR="00CA0F68" w:rsidRPr="00C8451F" w:rsidRDefault="00CA0F68" w:rsidP="00F922FB">
            <w:pPr>
              <w:jc w:val="center"/>
              <w:rPr>
                <w:ins w:id="1313" w:author="季 晨瑞" w:date="2018-09-21T15:44:00Z"/>
                <w:rFonts w:ascii="Times New Roman" w:hAnsi="Times New Roman"/>
                <w:bCs/>
                <w:sz w:val="24"/>
                <w:rPrChange w:id="1314" w:author="季 晨瑞" w:date="2018-10-04T20:18:00Z">
                  <w:rPr>
                    <w:ins w:id="1315" w:author="季 晨瑞" w:date="2018-09-21T15:44:00Z"/>
                    <w:bCs/>
                    <w:szCs w:val="21"/>
                  </w:rPr>
                </w:rPrChange>
              </w:rPr>
            </w:pPr>
          </w:p>
        </w:tc>
        <w:tc>
          <w:tcPr>
            <w:tcW w:w="673" w:type="pct"/>
            <w:tcBorders>
              <w:top w:val="nil"/>
              <w:left w:val="nil"/>
              <w:bottom w:val="nil"/>
              <w:right w:val="nil"/>
            </w:tcBorders>
            <w:vAlign w:val="center"/>
          </w:tcPr>
          <w:p w:rsidR="00CA0F68" w:rsidRPr="00C8451F" w:rsidRDefault="00CA0F68" w:rsidP="00F922FB">
            <w:pPr>
              <w:rPr>
                <w:ins w:id="1316" w:author="季 晨瑞" w:date="2018-09-21T15:44:00Z"/>
                <w:rFonts w:ascii="Times New Roman" w:hAnsi="Times New Roman"/>
                <w:bCs/>
                <w:sz w:val="24"/>
                <w:rPrChange w:id="1317" w:author="季 晨瑞" w:date="2018-10-04T20:18:00Z">
                  <w:rPr>
                    <w:ins w:id="1318" w:author="季 晨瑞" w:date="2018-09-21T15:44:00Z"/>
                    <w:bCs/>
                    <w:szCs w:val="21"/>
                  </w:rPr>
                </w:rPrChange>
              </w:rPr>
            </w:pPr>
            <w:ins w:id="1319" w:author="季 晨瑞" w:date="2018-09-21T15:44:00Z">
              <w:r w:rsidRPr="00C8451F">
                <w:rPr>
                  <w:rFonts w:ascii="Times New Roman" w:hAnsi="Times New Roman"/>
                  <w:bCs/>
                  <w:sz w:val="24"/>
                  <w:rPrChange w:id="1320" w:author="季 晨瑞" w:date="2018-10-04T20:18:00Z">
                    <w:rPr>
                      <w:bCs/>
                      <w:szCs w:val="21"/>
                    </w:rPr>
                  </w:rPrChange>
                </w:rPr>
                <w:t>1.55</w:t>
              </w:r>
            </w:ins>
          </w:p>
        </w:tc>
        <w:tc>
          <w:tcPr>
            <w:tcW w:w="926" w:type="pct"/>
            <w:tcBorders>
              <w:top w:val="nil"/>
              <w:left w:val="nil"/>
              <w:bottom w:val="nil"/>
              <w:right w:val="nil"/>
            </w:tcBorders>
            <w:vAlign w:val="center"/>
          </w:tcPr>
          <w:p w:rsidR="00CA0F68" w:rsidRPr="00C8451F" w:rsidRDefault="00CA0F68" w:rsidP="00F922FB">
            <w:pPr>
              <w:jc w:val="center"/>
              <w:rPr>
                <w:ins w:id="1321" w:author="季 晨瑞" w:date="2018-09-21T15:44:00Z"/>
                <w:rFonts w:ascii="Times New Roman" w:hAnsi="Times New Roman"/>
                <w:bCs/>
                <w:sz w:val="24"/>
                <w:rPrChange w:id="1322" w:author="季 晨瑞" w:date="2018-10-04T20:18:00Z">
                  <w:rPr>
                    <w:ins w:id="1323" w:author="季 晨瑞" w:date="2018-09-21T15:44:00Z"/>
                    <w:bCs/>
                    <w:szCs w:val="21"/>
                  </w:rPr>
                </w:rPrChange>
              </w:rPr>
            </w:pPr>
            <w:ins w:id="1324" w:author="季 晨瑞" w:date="2018-09-21T15:44:00Z">
              <w:r w:rsidRPr="00C8451F">
                <w:rPr>
                  <w:rFonts w:ascii="Times New Roman" w:hAnsi="Times New Roman"/>
                  <w:bCs/>
                  <w:sz w:val="24"/>
                  <w:rPrChange w:id="1325" w:author="季 晨瑞" w:date="2018-10-04T20:18:00Z">
                    <w:rPr>
                      <w:bCs/>
                      <w:szCs w:val="21"/>
                    </w:rPr>
                  </w:rPrChange>
                </w:rPr>
                <w:t>2.56</w:t>
              </w:r>
            </w:ins>
          </w:p>
        </w:tc>
      </w:tr>
      <w:tr w:rsidR="0037683B" w:rsidRPr="00855850" w:rsidTr="0037683B">
        <w:trPr>
          <w:trHeight w:val="454"/>
          <w:jc w:val="center"/>
          <w:ins w:id="1326" w:author="季 晨瑞" w:date="2018-09-21T15:44:00Z"/>
        </w:trPr>
        <w:tc>
          <w:tcPr>
            <w:tcW w:w="1458" w:type="pct"/>
            <w:tcBorders>
              <w:top w:val="nil"/>
              <w:left w:val="nil"/>
              <w:bottom w:val="nil"/>
              <w:right w:val="nil"/>
            </w:tcBorders>
            <w:tcMar>
              <w:top w:w="0" w:type="dxa"/>
              <w:left w:w="17" w:type="dxa"/>
              <w:bottom w:w="0" w:type="dxa"/>
              <w:right w:w="17" w:type="dxa"/>
            </w:tcMar>
            <w:vAlign w:val="center"/>
          </w:tcPr>
          <w:p w:rsidR="00CA0F68" w:rsidRPr="00C8451F" w:rsidRDefault="005720BC" w:rsidP="00F922FB">
            <w:pPr>
              <w:rPr>
                <w:ins w:id="1327" w:author="季 晨瑞" w:date="2018-09-21T15:44:00Z"/>
                <w:rFonts w:ascii="Times New Roman" w:hAnsi="Times New Roman"/>
                <w:bCs/>
                <w:sz w:val="24"/>
                <w:rPrChange w:id="1328" w:author="季 晨瑞" w:date="2018-10-04T20:18:00Z">
                  <w:rPr>
                    <w:ins w:id="1329" w:author="季 晨瑞" w:date="2018-09-21T15:44:00Z"/>
                    <w:bCs/>
                    <w:szCs w:val="21"/>
                  </w:rPr>
                </w:rPrChange>
              </w:rPr>
            </w:pPr>
            <w:ins w:id="1330" w:author="季 晨瑞" w:date="2018-10-04T13:34:00Z">
              <w:r w:rsidRPr="00C8451F">
                <w:rPr>
                  <w:rFonts w:ascii="Times New Roman" w:hAnsi="Times New Roman"/>
                  <w:bCs/>
                  <w:sz w:val="24"/>
                  <w:rPrChange w:id="1331" w:author="季 晨瑞" w:date="2018-10-04T20:18:00Z">
                    <w:rPr>
                      <w:bCs/>
                      <w:szCs w:val="21"/>
                    </w:rPr>
                  </w:rPrChange>
                </w:rPr>
                <w:t>P2/5Si</w:t>
              </w:r>
            </w:ins>
          </w:p>
        </w:tc>
        <w:tc>
          <w:tcPr>
            <w:tcW w:w="676"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32" w:author="季 晨瑞" w:date="2018-09-21T15:44:00Z"/>
                <w:rFonts w:ascii="Times New Roman" w:hAnsi="Times New Roman"/>
                <w:bCs/>
                <w:sz w:val="24"/>
                <w:rPrChange w:id="1333" w:author="季 晨瑞" w:date="2018-10-04T20:18:00Z">
                  <w:rPr>
                    <w:ins w:id="1334" w:author="季 晨瑞" w:date="2018-09-21T15:44:00Z"/>
                    <w:bCs/>
                    <w:szCs w:val="21"/>
                  </w:rPr>
                </w:rPrChange>
              </w:rPr>
            </w:pPr>
            <w:ins w:id="1335" w:author="季 晨瑞" w:date="2018-09-21T15:49:00Z">
              <w:r w:rsidRPr="00C8451F">
                <w:rPr>
                  <w:rFonts w:ascii="Times New Roman" w:hAnsi="Times New Roman"/>
                  <w:bCs/>
                  <w:sz w:val="24"/>
                  <w:rPrChange w:id="1336" w:author="季 晨瑞" w:date="2018-10-04T20:18:00Z">
                    <w:rPr>
                      <w:bCs/>
                      <w:szCs w:val="21"/>
                    </w:rPr>
                  </w:rPrChange>
                </w:rPr>
                <w:t>141.5</w:t>
              </w:r>
            </w:ins>
          </w:p>
        </w:tc>
        <w:tc>
          <w:tcPr>
            <w:tcW w:w="59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37" w:author="季 晨瑞" w:date="2018-09-21T15:44:00Z"/>
                <w:rFonts w:ascii="Times New Roman" w:hAnsi="Times New Roman"/>
                <w:bCs/>
                <w:sz w:val="24"/>
                <w:rPrChange w:id="1338" w:author="季 晨瑞" w:date="2018-10-04T20:18:00Z">
                  <w:rPr>
                    <w:ins w:id="1339" w:author="季 晨瑞" w:date="2018-09-21T15:44:00Z"/>
                    <w:bCs/>
                    <w:szCs w:val="21"/>
                  </w:rPr>
                </w:rPrChange>
              </w:rPr>
            </w:pPr>
            <w:ins w:id="1340" w:author="季 晨瑞" w:date="2018-09-21T15:49:00Z">
              <w:r w:rsidRPr="00C8451F">
                <w:rPr>
                  <w:rFonts w:ascii="Times New Roman" w:hAnsi="Times New Roman"/>
                  <w:bCs/>
                  <w:sz w:val="24"/>
                  <w:rPrChange w:id="1341" w:author="季 晨瑞" w:date="2018-10-04T20:18:00Z">
                    <w:rPr>
                      <w:bCs/>
                      <w:szCs w:val="21"/>
                    </w:rPr>
                  </w:rPrChange>
                </w:rPr>
                <w:t>90.1</w:t>
              </w:r>
            </w:ins>
          </w:p>
        </w:tc>
        <w:tc>
          <w:tcPr>
            <w:tcW w:w="520" w:type="pct"/>
            <w:tcBorders>
              <w:top w:val="nil"/>
              <w:left w:val="nil"/>
              <w:bottom w:val="nil"/>
              <w:right w:val="nil"/>
            </w:tcBorders>
            <w:tcMar>
              <w:top w:w="0" w:type="dxa"/>
              <w:left w:w="17" w:type="dxa"/>
              <w:bottom w:w="0" w:type="dxa"/>
              <w:right w:w="17" w:type="dxa"/>
            </w:tcMar>
            <w:vAlign w:val="center"/>
          </w:tcPr>
          <w:p w:rsidR="00CA0F68" w:rsidRPr="00C8451F" w:rsidRDefault="003F62EA" w:rsidP="00F922FB">
            <w:pPr>
              <w:rPr>
                <w:ins w:id="1342" w:author="季 晨瑞" w:date="2018-09-21T15:44:00Z"/>
                <w:rFonts w:ascii="Times New Roman" w:hAnsi="Times New Roman"/>
                <w:bCs/>
                <w:sz w:val="24"/>
                <w:rPrChange w:id="1343" w:author="季 晨瑞" w:date="2018-10-04T20:18:00Z">
                  <w:rPr>
                    <w:ins w:id="1344" w:author="季 晨瑞" w:date="2018-09-21T15:44:00Z"/>
                    <w:bCs/>
                    <w:szCs w:val="21"/>
                  </w:rPr>
                </w:rPrChange>
              </w:rPr>
            </w:pPr>
            <w:ins w:id="1345" w:author="季 晨瑞" w:date="2018-09-21T15:49:00Z">
              <w:r w:rsidRPr="00C8451F">
                <w:rPr>
                  <w:rFonts w:ascii="Times New Roman" w:hAnsi="Times New Roman"/>
                  <w:bCs/>
                  <w:sz w:val="24"/>
                  <w:rPrChange w:id="1346" w:author="季 晨瑞" w:date="2018-10-04T20:18:00Z">
                    <w:rPr>
                      <w:bCs/>
                      <w:szCs w:val="21"/>
                    </w:rPr>
                  </w:rPrChange>
                </w:rPr>
                <w:t>112.1</w:t>
              </w:r>
            </w:ins>
          </w:p>
        </w:tc>
        <w:tc>
          <w:tcPr>
            <w:tcW w:w="157" w:type="pct"/>
            <w:tcBorders>
              <w:top w:val="nil"/>
              <w:left w:val="nil"/>
              <w:bottom w:val="nil"/>
              <w:right w:val="nil"/>
            </w:tcBorders>
          </w:tcPr>
          <w:p w:rsidR="00CA0F68" w:rsidRPr="00C8451F" w:rsidRDefault="00CA0F68" w:rsidP="00F922FB">
            <w:pPr>
              <w:jc w:val="center"/>
              <w:rPr>
                <w:ins w:id="1347" w:author="季 晨瑞" w:date="2018-09-21T15:44:00Z"/>
                <w:rFonts w:ascii="Times New Roman" w:hAnsi="Times New Roman"/>
                <w:bCs/>
                <w:sz w:val="24"/>
                <w:rPrChange w:id="1348" w:author="季 晨瑞" w:date="2018-10-04T20:18:00Z">
                  <w:rPr>
                    <w:ins w:id="1349" w:author="季 晨瑞" w:date="2018-09-21T15:44:00Z"/>
                    <w:bCs/>
                    <w:szCs w:val="21"/>
                  </w:rPr>
                </w:rPrChange>
              </w:rPr>
            </w:pPr>
          </w:p>
        </w:tc>
        <w:tc>
          <w:tcPr>
            <w:tcW w:w="673" w:type="pct"/>
            <w:tcBorders>
              <w:top w:val="nil"/>
              <w:left w:val="nil"/>
              <w:bottom w:val="nil"/>
              <w:right w:val="nil"/>
            </w:tcBorders>
            <w:vAlign w:val="center"/>
          </w:tcPr>
          <w:p w:rsidR="00CA0F68" w:rsidRPr="00C8451F" w:rsidRDefault="003F62EA" w:rsidP="00F922FB">
            <w:pPr>
              <w:rPr>
                <w:ins w:id="1350" w:author="季 晨瑞" w:date="2018-09-21T15:44:00Z"/>
                <w:rFonts w:ascii="Times New Roman" w:hAnsi="Times New Roman"/>
                <w:bCs/>
                <w:sz w:val="24"/>
                <w:rPrChange w:id="1351" w:author="季 晨瑞" w:date="2018-10-04T20:18:00Z">
                  <w:rPr>
                    <w:ins w:id="1352" w:author="季 晨瑞" w:date="2018-09-21T15:44:00Z"/>
                    <w:bCs/>
                    <w:szCs w:val="21"/>
                  </w:rPr>
                </w:rPrChange>
              </w:rPr>
            </w:pPr>
            <w:ins w:id="1353" w:author="季 晨瑞" w:date="2018-09-21T15:49:00Z">
              <w:r w:rsidRPr="00C8451F">
                <w:rPr>
                  <w:rFonts w:ascii="Times New Roman" w:hAnsi="Times New Roman"/>
                  <w:bCs/>
                  <w:sz w:val="24"/>
                  <w:rPrChange w:id="1354" w:author="季 晨瑞" w:date="2018-10-04T20:18:00Z">
                    <w:rPr>
                      <w:bCs/>
                      <w:szCs w:val="21"/>
                    </w:rPr>
                  </w:rPrChange>
                </w:rPr>
                <w:t>2.11</w:t>
              </w:r>
            </w:ins>
          </w:p>
        </w:tc>
        <w:tc>
          <w:tcPr>
            <w:tcW w:w="926" w:type="pct"/>
            <w:tcBorders>
              <w:top w:val="nil"/>
              <w:left w:val="nil"/>
              <w:bottom w:val="nil"/>
              <w:right w:val="nil"/>
            </w:tcBorders>
            <w:vAlign w:val="center"/>
          </w:tcPr>
          <w:p w:rsidR="00CA0F68" w:rsidRPr="00C8451F" w:rsidRDefault="00CA0F68" w:rsidP="00F922FB">
            <w:pPr>
              <w:jc w:val="center"/>
              <w:rPr>
                <w:ins w:id="1355" w:author="季 晨瑞" w:date="2018-09-21T15:44:00Z"/>
                <w:rFonts w:ascii="Times New Roman" w:hAnsi="Times New Roman"/>
                <w:bCs/>
                <w:sz w:val="24"/>
                <w:rPrChange w:id="1356" w:author="季 晨瑞" w:date="2018-10-04T20:18:00Z">
                  <w:rPr>
                    <w:ins w:id="1357" w:author="季 晨瑞" w:date="2018-09-21T15:44:00Z"/>
                    <w:bCs/>
                    <w:szCs w:val="21"/>
                  </w:rPr>
                </w:rPrChange>
              </w:rPr>
            </w:pPr>
            <w:ins w:id="1358" w:author="季 晨瑞" w:date="2018-09-21T15:44:00Z">
              <w:r w:rsidRPr="00C8451F">
                <w:rPr>
                  <w:rFonts w:ascii="Times New Roman" w:hAnsi="Times New Roman"/>
                  <w:bCs/>
                  <w:sz w:val="24"/>
                  <w:rPrChange w:id="1359" w:author="季 晨瑞" w:date="2018-10-04T20:18:00Z">
                    <w:rPr>
                      <w:bCs/>
                      <w:szCs w:val="21"/>
                    </w:rPr>
                  </w:rPrChange>
                </w:rPr>
                <w:t>2.</w:t>
              </w:r>
            </w:ins>
            <w:ins w:id="1360" w:author="季 晨瑞" w:date="2018-09-21T15:49:00Z">
              <w:r w:rsidR="003F62EA" w:rsidRPr="00C8451F">
                <w:rPr>
                  <w:rFonts w:ascii="Times New Roman" w:hAnsi="Times New Roman"/>
                  <w:bCs/>
                  <w:sz w:val="24"/>
                  <w:rPrChange w:id="1361" w:author="季 晨瑞" w:date="2018-10-04T20:18:00Z">
                    <w:rPr>
                      <w:bCs/>
                      <w:szCs w:val="21"/>
                    </w:rPr>
                  </w:rPrChange>
                </w:rPr>
                <w:t>5</w:t>
              </w:r>
            </w:ins>
            <w:ins w:id="1362" w:author="季 晨瑞" w:date="2018-09-21T15:44:00Z">
              <w:r w:rsidRPr="00C8451F">
                <w:rPr>
                  <w:rFonts w:ascii="Times New Roman" w:hAnsi="Times New Roman"/>
                  <w:bCs/>
                  <w:sz w:val="24"/>
                  <w:rPrChange w:id="1363" w:author="季 晨瑞" w:date="2018-10-04T20:18:00Z">
                    <w:rPr>
                      <w:bCs/>
                      <w:szCs w:val="21"/>
                    </w:rPr>
                  </w:rPrChange>
                </w:rPr>
                <w:t>4</w:t>
              </w:r>
            </w:ins>
          </w:p>
        </w:tc>
      </w:tr>
      <w:tr w:rsidR="0037683B" w:rsidRPr="00855850" w:rsidTr="0037683B">
        <w:trPr>
          <w:trHeight w:val="454"/>
          <w:jc w:val="center"/>
          <w:ins w:id="1364" w:author="季 晨瑞" w:date="2018-09-21T15:44:00Z"/>
        </w:trPr>
        <w:tc>
          <w:tcPr>
            <w:tcW w:w="1458"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5720BC" w:rsidP="00F922FB">
            <w:pPr>
              <w:rPr>
                <w:ins w:id="1365" w:author="季 晨瑞" w:date="2018-09-21T15:44:00Z"/>
                <w:rFonts w:ascii="Times New Roman" w:hAnsi="Times New Roman"/>
                <w:sz w:val="24"/>
                <w:rPrChange w:id="1366" w:author="季 晨瑞" w:date="2018-10-04T20:18:00Z">
                  <w:rPr>
                    <w:ins w:id="1367" w:author="季 晨瑞" w:date="2018-09-21T15:44:00Z"/>
                    <w:szCs w:val="21"/>
                  </w:rPr>
                </w:rPrChange>
              </w:rPr>
            </w:pPr>
            <w:ins w:id="1368" w:author="季 晨瑞" w:date="2018-10-04T13:34:00Z">
              <w:r w:rsidRPr="00C8451F">
                <w:rPr>
                  <w:rFonts w:ascii="Times New Roman" w:hAnsi="Times New Roman"/>
                  <w:bCs/>
                  <w:sz w:val="24"/>
                  <w:rPrChange w:id="1369" w:author="季 晨瑞" w:date="2018-10-04T20:18:00Z">
                    <w:rPr>
                      <w:bCs/>
                      <w:szCs w:val="21"/>
                    </w:rPr>
                  </w:rPrChange>
                </w:rPr>
                <w:t>P2/10Si</w:t>
              </w:r>
            </w:ins>
          </w:p>
        </w:tc>
        <w:tc>
          <w:tcPr>
            <w:tcW w:w="676"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70" w:author="季 晨瑞" w:date="2018-09-21T15:44:00Z"/>
                <w:rFonts w:ascii="Times New Roman" w:hAnsi="Times New Roman"/>
                <w:sz w:val="24"/>
                <w:rPrChange w:id="1371" w:author="季 晨瑞" w:date="2018-10-04T20:18:00Z">
                  <w:rPr>
                    <w:ins w:id="1372" w:author="季 晨瑞" w:date="2018-09-21T15:44:00Z"/>
                    <w:szCs w:val="21"/>
                  </w:rPr>
                </w:rPrChange>
              </w:rPr>
            </w:pPr>
            <w:ins w:id="1373" w:author="季 晨瑞" w:date="2018-09-21T15:50:00Z">
              <w:r w:rsidRPr="00C8451F">
                <w:rPr>
                  <w:rFonts w:ascii="Times New Roman" w:hAnsi="Times New Roman"/>
                  <w:sz w:val="24"/>
                  <w:rPrChange w:id="1374" w:author="季 晨瑞" w:date="2018-10-04T20:18:00Z">
                    <w:rPr>
                      <w:szCs w:val="21"/>
                    </w:rPr>
                  </w:rPrChange>
                </w:rPr>
                <w:t>93.6</w:t>
              </w:r>
            </w:ins>
          </w:p>
        </w:tc>
        <w:tc>
          <w:tcPr>
            <w:tcW w:w="59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75" w:author="季 晨瑞" w:date="2018-09-21T15:44:00Z"/>
                <w:rFonts w:ascii="Times New Roman" w:hAnsi="Times New Roman"/>
                <w:sz w:val="24"/>
                <w:rPrChange w:id="1376" w:author="季 晨瑞" w:date="2018-10-04T20:18:00Z">
                  <w:rPr>
                    <w:ins w:id="1377" w:author="季 晨瑞" w:date="2018-09-21T15:44:00Z"/>
                    <w:szCs w:val="21"/>
                  </w:rPr>
                </w:rPrChange>
              </w:rPr>
            </w:pPr>
            <w:ins w:id="1378" w:author="季 晨瑞" w:date="2018-09-21T15:50:00Z">
              <w:r w:rsidRPr="00C8451F">
                <w:rPr>
                  <w:rFonts w:ascii="Times New Roman" w:hAnsi="Times New Roman"/>
                  <w:sz w:val="24"/>
                  <w:rPrChange w:id="1379" w:author="季 晨瑞" w:date="2018-10-04T20:18:00Z">
                    <w:rPr>
                      <w:szCs w:val="21"/>
                    </w:rPr>
                  </w:rPrChange>
                </w:rPr>
                <w:t>66.5</w:t>
              </w:r>
            </w:ins>
          </w:p>
        </w:tc>
        <w:tc>
          <w:tcPr>
            <w:tcW w:w="520" w:type="pct"/>
            <w:tcBorders>
              <w:top w:val="nil"/>
              <w:left w:val="nil"/>
              <w:bottom w:val="single" w:sz="8" w:space="0" w:color="auto"/>
              <w:right w:val="nil"/>
            </w:tcBorders>
            <w:tcMar>
              <w:top w:w="0" w:type="dxa"/>
              <w:left w:w="17" w:type="dxa"/>
              <w:bottom w:w="0" w:type="dxa"/>
              <w:right w:w="17" w:type="dxa"/>
            </w:tcMar>
            <w:vAlign w:val="center"/>
          </w:tcPr>
          <w:p w:rsidR="00CA0F68" w:rsidRPr="00C8451F" w:rsidRDefault="003F62EA" w:rsidP="00F922FB">
            <w:pPr>
              <w:rPr>
                <w:ins w:id="1380" w:author="季 晨瑞" w:date="2018-09-21T15:44:00Z"/>
                <w:rFonts w:ascii="Times New Roman" w:hAnsi="Times New Roman"/>
                <w:sz w:val="24"/>
                <w:rPrChange w:id="1381" w:author="季 晨瑞" w:date="2018-10-04T20:18:00Z">
                  <w:rPr>
                    <w:ins w:id="1382" w:author="季 晨瑞" w:date="2018-09-21T15:44:00Z"/>
                    <w:szCs w:val="21"/>
                  </w:rPr>
                </w:rPrChange>
              </w:rPr>
            </w:pPr>
            <w:ins w:id="1383" w:author="季 晨瑞" w:date="2018-09-21T15:50:00Z">
              <w:r w:rsidRPr="00C8451F">
                <w:rPr>
                  <w:rFonts w:ascii="Times New Roman" w:hAnsi="Times New Roman"/>
                  <w:sz w:val="24"/>
                  <w:rPrChange w:id="1384" w:author="季 晨瑞" w:date="2018-10-04T20:18:00Z">
                    <w:rPr>
                      <w:szCs w:val="21"/>
                    </w:rPr>
                  </w:rPrChange>
                </w:rPr>
                <w:t>78.5</w:t>
              </w:r>
            </w:ins>
          </w:p>
        </w:tc>
        <w:tc>
          <w:tcPr>
            <w:tcW w:w="157" w:type="pct"/>
            <w:tcBorders>
              <w:top w:val="nil"/>
              <w:left w:val="nil"/>
              <w:bottom w:val="single" w:sz="8" w:space="0" w:color="auto"/>
              <w:right w:val="nil"/>
            </w:tcBorders>
          </w:tcPr>
          <w:p w:rsidR="00CA0F68" w:rsidRPr="00C8451F" w:rsidRDefault="00CA0F68" w:rsidP="00F922FB">
            <w:pPr>
              <w:jc w:val="center"/>
              <w:rPr>
                <w:ins w:id="1385" w:author="季 晨瑞" w:date="2018-09-21T15:44:00Z"/>
                <w:rFonts w:ascii="Times New Roman" w:hAnsi="Times New Roman"/>
                <w:bCs/>
                <w:sz w:val="24"/>
                <w:rPrChange w:id="1386" w:author="季 晨瑞" w:date="2018-10-04T20:18:00Z">
                  <w:rPr>
                    <w:ins w:id="1387" w:author="季 晨瑞" w:date="2018-09-21T15:44:00Z"/>
                    <w:bCs/>
                    <w:szCs w:val="21"/>
                  </w:rPr>
                </w:rPrChange>
              </w:rPr>
            </w:pPr>
          </w:p>
        </w:tc>
        <w:tc>
          <w:tcPr>
            <w:tcW w:w="673" w:type="pct"/>
            <w:tcBorders>
              <w:top w:val="nil"/>
              <w:left w:val="nil"/>
              <w:bottom w:val="single" w:sz="8" w:space="0" w:color="auto"/>
              <w:right w:val="nil"/>
            </w:tcBorders>
            <w:vAlign w:val="center"/>
          </w:tcPr>
          <w:p w:rsidR="00CA0F68" w:rsidRPr="00C8451F" w:rsidRDefault="003F62EA" w:rsidP="00F922FB">
            <w:pPr>
              <w:rPr>
                <w:ins w:id="1388" w:author="季 晨瑞" w:date="2018-09-21T15:44:00Z"/>
                <w:rFonts w:ascii="Times New Roman" w:hAnsi="Times New Roman"/>
                <w:bCs/>
                <w:sz w:val="24"/>
                <w:rPrChange w:id="1389" w:author="季 晨瑞" w:date="2018-10-04T20:18:00Z">
                  <w:rPr>
                    <w:ins w:id="1390" w:author="季 晨瑞" w:date="2018-09-21T15:44:00Z"/>
                    <w:bCs/>
                    <w:szCs w:val="21"/>
                  </w:rPr>
                </w:rPrChange>
              </w:rPr>
            </w:pPr>
            <w:ins w:id="1391" w:author="季 晨瑞" w:date="2018-09-21T15:50:00Z">
              <w:r w:rsidRPr="00C8451F">
                <w:rPr>
                  <w:rFonts w:ascii="Times New Roman" w:hAnsi="Times New Roman"/>
                  <w:bCs/>
                  <w:sz w:val="24"/>
                  <w:rPrChange w:id="1392" w:author="季 晨瑞" w:date="2018-10-04T20:18:00Z">
                    <w:rPr>
                      <w:bCs/>
                      <w:szCs w:val="21"/>
                    </w:rPr>
                  </w:rPrChange>
                </w:rPr>
                <w:t>1.84</w:t>
              </w:r>
            </w:ins>
          </w:p>
        </w:tc>
        <w:tc>
          <w:tcPr>
            <w:tcW w:w="926" w:type="pct"/>
            <w:tcBorders>
              <w:top w:val="nil"/>
              <w:left w:val="nil"/>
              <w:bottom w:val="single" w:sz="8" w:space="0" w:color="auto"/>
              <w:right w:val="nil"/>
            </w:tcBorders>
            <w:vAlign w:val="center"/>
          </w:tcPr>
          <w:p w:rsidR="00CA0F68" w:rsidRPr="00C8451F" w:rsidRDefault="00CA0F68" w:rsidP="00F922FB">
            <w:pPr>
              <w:jc w:val="center"/>
              <w:rPr>
                <w:ins w:id="1393" w:author="季 晨瑞" w:date="2018-09-21T15:44:00Z"/>
                <w:rFonts w:ascii="Times New Roman" w:hAnsi="Times New Roman"/>
                <w:bCs/>
                <w:sz w:val="24"/>
                <w:rPrChange w:id="1394" w:author="季 晨瑞" w:date="2018-10-04T20:18:00Z">
                  <w:rPr>
                    <w:ins w:id="1395" w:author="季 晨瑞" w:date="2018-09-21T15:44:00Z"/>
                    <w:bCs/>
                    <w:szCs w:val="21"/>
                  </w:rPr>
                </w:rPrChange>
              </w:rPr>
            </w:pPr>
            <w:ins w:id="1396" w:author="季 晨瑞" w:date="2018-09-21T15:44:00Z">
              <w:r w:rsidRPr="00C8451F">
                <w:rPr>
                  <w:rFonts w:ascii="Times New Roman" w:hAnsi="Times New Roman"/>
                  <w:bCs/>
                  <w:sz w:val="24"/>
                  <w:rPrChange w:id="1397" w:author="季 晨瑞" w:date="2018-10-04T20:18:00Z">
                    <w:rPr>
                      <w:bCs/>
                      <w:szCs w:val="21"/>
                    </w:rPr>
                  </w:rPrChange>
                </w:rPr>
                <w:t>2.</w:t>
              </w:r>
            </w:ins>
            <w:ins w:id="1398" w:author="季 晨瑞" w:date="2018-09-21T15:50:00Z">
              <w:r w:rsidR="003F62EA" w:rsidRPr="00C8451F">
                <w:rPr>
                  <w:rFonts w:ascii="Times New Roman" w:hAnsi="Times New Roman"/>
                  <w:bCs/>
                  <w:sz w:val="24"/>
                  <w:rPrChange w:id="1399" w:author="季 晨瑞" w:date="2018-10-04T20:18:00Z">
                    <w:rPr>
                      <w:bCs/>
                      <w:szCs w:val="21"/>
                    </w:rPr>
                  </w:rPrChange>
                </w:rPr>
                <w:t>51</w:t>
              </w:r>
            </w:ins>
          </w:p>
        </w:tc>
      </w:tr>
    </w:tbl>
    <w:p w:rsidR="0037097A" w:rsidRPr="0052176C" w:rsidRDefault="00A2190A" w:rsidP="00B10FB0">
      <w:pPr>
        <w:widowControl/>
        <w:spacing w:line="480" w:lineRule="auto"/>
        <w:jc w:val="left"/>
        <w:rPr>
          <w:rFonts w:ascii="Times New Roman" w:eastAsia="AdvOTaa6301a5 . B" w:hAnsi="Times New Roman"/>
          <w:b/>
          <w:bCs/>
          <w:color w:val="000000"/>
          <w:sz w:val="24"/>
          <w:rPrChange w:id="1400" w:author="季 晨瑞" w:date="2018-10-09T16:14:00Z">
            <w:rPr>
              <w:rFonts w:ascii="Times New Roman" w:eastAsia="AdvOTaa6301a5 . B" w:hAnsi="Times New Roman"/>
              <w:b/>
              <w:bCs/>
              <w:color w:val="000000"/>
              <w:sz w:val="28"/>
              <w:szCs w:val="28"/>
            </w:rPr>
          </w:rPrChange>
        </w:rPr>
      </w:pPr>
      <w:r w:rsidRPr="0052176C">
        <w:rPr>
          <w:rFonts w:ascii="Times New Roman" w:eastAsia="AdvOTaa6301a5 . B" w:hAnsi="Times New Roman" w:hint="eastAsia"/>
          <w:b/>
          <w:bCs/>
          <w:color w:val="000000"/>
          <w:sz w:val="24"/>
          <w:rPrChange w:id="1401" w:author="季 晨瑞" w:date="2018-10-09T16:14:00Z">
            <w:rPr>
              <w:rFonts w:ascii="Times New Roman" w:eastAsia="AdvOTaa6301a5 . B" w:hAnsi="Times New Roman" w:hint="eastAsia"/>
              <w:b/>
              <w:bCs/>
              <w:color w:val="000000"/>
              <w:sz w:val="28"/>
              <w:szCs w:val="28"/>
            </w:rPr>
          </w:rPrChange>
        </w:rPr>
        <w:t>3.</w:t>
      </w:r>
      <w:ins w:id="1402" w:author="季 晨瑞" w:date="2018-10-09T16:14:00Z">
        <w:r w:rsidR="0052176C" w:rsidRPr="0052176C">
          <w:rPr>
            <w:rFonts w:ascii="Times New Roman" w:eastAsia="AdvOTaa6301a5 . B" w:hAnsi="Times New Roman" w:hint="eastAsia"/>
            <w:b/>
            <w:bCs/>
            <w:color w:val="000000"/>
            <w:sz w:val="24"/>
            <w:rPrChange w:id="1403" w:author="季 晨瑞" w:date="2018-10-09T16:14:00Z">
              <w:rPr>
                <w:rFonts w:ascii="Times New Roman" w:eastAsia="AdvOTaa6301a5 . B" w:hAnsi="Times New Roman" w:hint="eastAsia"/>
                <w:b/>
                <w:bCs/>
                <w:color w:val="000000"/>
                <w:sz w:val="28"/>
                <w:szCs w:val="28"/>
              </w:rPr>
            </w:rPrChange>
          </w:rPr>
          <w:t>5</w:t>
        </w:r>
      </w:ins>
      <w:del w:id="1404" w:author="季 晨瑞" w:date="2018-10-09T16:14:00Z">
        <w:r w:rsidRPr="0052176C" w:rsidDel="0052176C">
          <w:rPr>
            <w:rFonts w:ascii="Times New Roman" w:eastAsia="AdvOTaa6301a5 . B" w:hAnsi="Times New Roman" w:hint="eastAsia"/>
            <w:b/>
            <w:bCs/>
            <w:color w:val="000000"/>
            <w:sz w:val="24"/>
            <w:rPrChange w:id="1405" w:author="季 晨瑞" w:date="2018-10-09T16:14:00Z">
              <w:rPr>
                <w:rFonts w:ascii="Times New Roman" w:eastAsia="AdvOTaa6301a5 . B" w:hAnsi="Times New Roman" w:hint="eastAsia"/>
                <w:b/>
                <w:bCs/>
                <w:color w:val="000000"/>
                <w:sz w:val="28"/>
                <w:szCs w:val="28"/>
              </w:rPr>
            </w:rPrChange>
          </w:rPr>
          <w:delText>4</w:delText>
        </w:r>
      </w:del>
      <w:r w:rsidRPr="0052176C">
        <w:rPr>
          <w:rFonts w:ascii="Times New Roman" w:eastAsia="AdvOTaa6301a5 . B" w:hAnsi="Times New Roman" w:hint="eastAsia"/>
          <w:b/>
          <w:bCs/>
          <w:color w:val="000000"/>
          <w:sz w:val="24"/>
          <w:rPrChange w:id="1406" w:author="季 晨瑞" w:date="2018-10-09T16:14:00Z">
            <w:rPr>
              <w:rFonts w:ascii="Times New Roman" w:eastAsia="AdvOTaa6301a5 . B" w:hAnsi="Times New Roman" w:hint="eastAsia"/>
              <w:b/>
              <w:bCs/>
              <w:color w:val="000000"/>
              <w:sz w:val="28"/>
              <w:szCs w:val="28"/>
            </w:rPr>
          </w:rPrChange>
        </w:rPr>
        <w:t xml:space="preserve"> </w:t>
      </w:r>
      <w:ins w:id="1407" w:author="季 晨瑞" w:date="2018-10-09T14:35:00Z">
        <w:r w:rsidR="00AF1095" w:rsidRPr="0052176C">
          <w:rPr>
            <w:rFonts w:ascii="Times New Roman" w:eastAsia="AdvOTaa6301a5 . B" w:hAnsi="Times New Roman"/>
            <w:b/>
            <w:bCs/>
            <w:color w:val="000000"/>
            <w:sz w:val="24"/>
            <w:rPrChange w:id="1408" w:author="季 晨瑞" w:date="2018-10-09T16:14:00Z">
              <w:rPr>
                <w:rFonts w:ascii="Times New Roman" w:eastAsia="AdvOTaa6301a5 . B" w:hAnsi="Times New Roman"/>
                <w:b/>
                <w:bCs/>
                <w:color w:val="000000"/>
                <w:sz w:val="28"/>
                <w:szCs w:val="28"/>
              </w:rPr>
            </w:rPrChange>
          </w:rPr>
          <w:t>C</w:t>
        </w:r>
      </w:ins>
      <w:del w:id="1409" w:author="季 晨瑞" w:date="2018-09-21T17:46:00Z">
        <w:r w:rsidR="0037097A" w:rsidRPr="0052176C" w:rsidDel="00296D32">
          <w:rPr>
            <w:rFonts w:ascii="Times New Roman" w:eastAsia="AdvOTaa6301a5 . B" w:hAnsi="Times New Roman" w:hint="eastAsia"/>
            <w:b/>
            <w:bCs/>
            <w:color w:val="000000"/>
            <w:sz w:val="24"/>
            <w:rPrChange w:id="1410" w:author="季 晨瑞" w:date="2018-10-09T16:14:00Z">
              <w:rPr>
                <w:rFonts w:ascii="Times New Roman" w:eastAsia="AdvOTaa6301a5 . B" w:hAnsi="Times New Roman" w:hint="eastAsia"/>
                <w:b/>
                <w:bCs/>
                <w:color w:val="000000"/>
                <w:sz w:val="28"/>
                <w:szCs w:val="28"/>
              </w:rPr>
            </w:rPrChange>
          </w:rPr>
          <w:delText>C</w:delText>
        </w:r>
      </w:del>
      <w:r w:rsidR="0037097A" w:rsidRPr="0052176C">
        <w:rPr>
          <w:rFonts w:ascii="Times New Roman" w:eastAsia="AdvOTaa6301a5 . B" w:hAnsi="Times New Roman" w:hint="eastAsia"/>
          <w:b/>
          <w:bCs/>
          <w:color w:val="000000"/>
          <w:sz w:val="24"/>
          <w:rPrChange w:id="1411" w:author="季 晨瑞" w:date="2018-10-09T16:14:00Z">
            <w:rPr>
              <w:rFonts w:ascii="Times New Roman" w:eastAsia="AdvOTaa6301a5 . B" w:hAnsi="Times New Roman" w:hint="eastAsia"/>
              <w:b/>
              <w:bCs/>
              <w:color w:val="000000"/>
              <w:sz w:val="28"/>
              <w:szCs w:val="28"/>
            </w:rPr>
          </w:rPrChange>
        </w:rPr>
        <w:t>onductiv</w:t>
      </w:r>
      <w:ins w:id="1412" w:author="季 晨瑞" w:date="2018-09-21T17:45:00Z">
        <w:r w:rsidR="00296D32" w:rsidRPr="0052176C">
          <w:rPr>
            <w:rFonts w:ascii="Times New Roman" w:eastAsia="AdvOTaa6301a5 . B" w:hAnsi="Times New Roman"/>
            <w:b/>
            <w:bCs/>
            <w:color w:val="000000"/>
            <w:sz w:val="24"/>
            <w:rPrChange w:id="1413" w:author="季 晨瑞" w:date="2018-10-09T16:14:00Z">
              <w:rPr>
                <w:rFonts w:ascii="Times New Roman" w:eastAsia="AdvOTaa6301a5 . B" w:hAnsi="Times New Roman"/>
                <w:b/>
                <w:bCs/>
                <w:color w:val="000000"/>
                <w:sz w:val="28"/>
                <w:szCs w:val="28"/>
              </w:rPr>
            </w:rPrChange>
          </w:rPr>
          <w:t>i</w:t>
        </w:r>
      </w:ins>
      <w:r w:rsidR="0037097A" w:rsidRPr="0052176C">
        <w:rPr>
          <w:rFonts w:ascii="Times New Roman" w:eastAsia="AdvOTaa6301a5 . B" w:hAnsi="Times New Roman" w:hint="eastAsia"/>
          <w:b/>
          <w:bCs/>
          <w:color w:val="000000"/>
          <w:sz w:val="24"/>
          <w:rPrChange w:id="1414" w:author="季 晨瑞" w:date="2018-10-09T16:14:00Z">
            <w:rPr>
              <w:rFonts w:ascii="Times New Roman" w:eastAsia="AdvOTaa6301a5 . B" w:hAnsi="Times New Roman" w:hint="eastAsia"/>
              <w:b/>
              <w:bCs/>
              <w:color w:val="000000"/>
              <w:sz w:val="28"/>
              <w:szCs w:val="28"/>
            </w:rPr>
          </w:rPrChange>
        </w:rPr>
        <w:t>ty</w:t>
      </w:r>
    </w:p>
    <w:p w:rsidR="00863A08" w:rsidRDefault="002D5651">
      <w:pPr>
        <w:widowControl/>
        <w:spacing w:line="480" w:lineRule="auto"/>
        <w:ind w:firstLineChars="200" w:firstLine="480"/>
        <w:rPr>
          <w:ins w:id="1415" w:author="季 晨瑞" w:date="2018-10-05T10:11:00Z"/>
          <w:rFonts w:ascii="Times New Roman" w:hAnsi="Times New Roman"/>
          <w:color w:val="000000"/>
          <w:sz w:val="24"/>
        </w:rPr>
      </w:pPr>
      <w:ins w:id="1416" w:author="季 晨瑞" w:date="2018-09-21T19:10:00Z">
        <w:r>
          <w:rPr>
            <w:rFonts w:ascii="Times New Roman" w:eastAsia="AdvOT999035f4" w:hAnsi="Times New Roman"/>
            <w:color w:val="000000"/>
            <w:sz w:val="24"/>
          </w:rPr>
          <w:t>Hydroxide conductivity is a ma</w:t>
        </w:r>
      </w:ins>
      <w:ins w:id="1417" w:author="季 晨瑞" w:date="2018-09-21T19:11:00Z">
        <w:r>
          <w:rPr>
            <w:rFonts w:ascii="Times New Roman" w:eastAsia="AdvOT999035f4" w:hAnsi="Times New Roman"/>
            <w:color w:val="000000"/>
            <w:sz w:val="24"/>
          </w:rPr>
          <w:t>jor parameter of AEMs.</w:t>
        </w:r>
      </w:ins>
      <w:ins w:id="1418" w:author="季 晨瑞" w:date="2018-09-21T19:10:00Z">
        <w:r>
          <w:rPr>
            <w:rFonts w:ascii="Times New Roman" w:eastAsia="AdvOT999035f4" w:hAnsi="Times New Roman"/>
            <w:color w:val="000000"/>
            <w:sz w:val="24"/>
          </w:rPr>
          <w:t xml:space="preserve"> </w:t>
        </w:r>
      </w:ins>
      <w:ins w:id="1419" w:author="季 晨瑞" w:date="2018-09-21T17:48:00Z">
        <w:r w:rsidR="00F77976">
          <w:rPr>
            <w:rFonts w:ascii="Times New Roman" w:eastAsia="AdvOT999035f4" w:hAnsi="Times New Roman"/>
            <w:color w:val="000000"/>
            <w:sz w:val="24"/>
          </w:rPr>
          <w:t>Four-point probe conductivity measurements we</w:t>
        </w:r>
      </w:ins>
      <w:ins w:id="1420" w:author="季 晨瑞" w:date="2018-09-21T17:49:00Z">
        <w:r w:rsidR="00F77976">
          <w:rPr>
            <w:rFonts w:ascii="Times New Roman" w:eastAsia="AdvOT999035f4" w:hAnsi="Times New Roman"/>
            <w:color w:val="000000"/>
            <w:sz w:val="24"/>
          </w:rPr>
          <w:t>re carried out to determine the anionic conductivity for the exchanged membrane at different temp</w:t>
        </w:r>
      </w:ins>
      <w:ins w:id="1421" w:author="季 晨瑞" w:date="2018-09-21T17:50:00Z">
        <w:r w:rsidR="00F77976">
          <w:rPr>
            <w:rFonts w:ascii="Times New Roman" w:eastAsia="AdvOT999035f4" w:hAnsi="Times New Roman"/>
            <w:color w:val="000000"/>
            <w:sz w:val="24"/>
          </w:rPr>
          <w:t>erature, results are shown in Fig.</w:t>
        </w:r>
      </w:ins>
      <w:ins w:id="1422" w:author="季 晨瑞" w:date="2018-10-06T15:04:00Z">
        <w:r w:rsidR="000275F5">
          <w:rPr>
            <w:rFonts w:ascii="Times New Roman" w:eastAsia="AdvOT999035f4" w:hAnsi="Times New Roman"/>
            <w:color w:val="000000"/>
            <w:sz w:val="24"/>
          </w:rPr>
          <w:t>6</w:t>
        </w:r>
      </w:ins>
      <w:ins w:id="1423" w:author="季 晨瑞" w:date="2018-09-21T17:51:00Z">
        <w:r w:rsidR="00F77976">
          <w:rPr>
            <w:rFonts w:ascii="Times New Roman" w:eastAsia="AdvOT999035f4" w:hAnsi="Times New Roman"/>
            <w:color w:val="000000"/>
            <w:sz w:val="24"/>
          </w:rPr>
          <w:t>.</w:t>
        </w:r>
      </w:ins>
      <w:ins w:id="1424" w:author="季 晨瑞" w:date="2018-09-21T18:06:00Z">
        <w:r w:rsidR="00B1013A">
          <w:rPr>
            <w:rFonts w:ascii="Times New Roman" w:eastAsia="AdvOT999035f4" w:hAnsi="Times New Roman"/>
            <w:color w:val="000000"/>
            <w:sz w:val="24"/>
          </w:rPr>
          <w:t xml:space="preserve"> </w:t>
        </w:r>
      </w:ins>
      <w:ins w:id="1425" w:author="季 晨瑞" w:date="2018-09-21T18:08:00Z">
        <w:r w:rsidR="00EA3A62">
          <w:rPr>
            <w:rFonts w:ascii="Times New Roman" w:eastAsia="AdvOT999035f4" w:hAnsi="Times New Roman" w:hint="eastAsia"/>
            <w:color w:val="000000"/>
            <w:sz w:val="24"/>
          </w:rPr>
          <w:t>T</w:t>
        </w:r>
        <w:r w:rsidR="00EA3A62">
          <w:rPr>
            <w:rFonts w:ascii="Times New Roman" w:eastAsia="AdvOT999035f4" w:hAnsi="Times New Roman"/>
            <w:color w:val="000000"/>
            <w:sz w:val="24"/>
          </w:rPr>
          <w:t xml:space="preserve">he ion conductivity of all of membrane increased </w:t>
        </w:r>
      </w:ins>
      <w:ins w:id="1426" w:author="季 晨瑞" w:date="2018-09-21T18:09:00Z">
        <w:r w:rsidR="00EA3A62">
          <w:rPr>
            <w:rFonts w:ascii="Times New Roman" w:eastAsia="AdvOT999035f4" w:hAnsi="Times New Roman"/>
            <w:color w:val="000000"/>
            <w:sz w:val="24"/>
          </w:rPr>
          <w:t>when temperature increased from 30</w:t>
        </w:r>
      </w:ins>
      <w:ins w:id="1427" w:author="季 晨瑞" w:date="2018-09-21T18:10:00Z">
        <w:r w:rsidR="00EA3A62">
          <w:rPr>
            <w:rFonts w:ascii="Times New Roman" w:eastAsia="AdvOT999035f4" w:hAnsi="Times New Roman"/>
            <w:color w:val="000000"/>
            <w:sz w:val="24"/>
          </w:rPr>
          <w:t xml:space="preserve"> </w:t>
        </w:r>
        <w:r w:rsidR="00EA3A62" w:rsidRPr="0077266C">
          <w:rPr>
            <w:rFonts w:ascii="Times New Roman" w:hAnsi="Times New Roman"/>
            <w:color w:val="000000"/>
            <w:sz w:val="24"/>
          </w:rPr>
          <w:t>℃</w:t>
        </w:r>
        <w:r w:rsidR="00EA3A62">
          <w:rPr>
            <w:rFonts w:ascii="Times New Roman" w:hAnsi="Times New Roman"/>
            <w:color w:val="000000"/>
            <w:sz w:val="24"/>
          </w:rPr>
          <w:t xml:space="preserve"> to </w:t>
        </w:r>
      </w:ins>
      <w:ins w:id="1428" w:author="季 晨瑞" w:date="2018-09-21T18:13:00Z">
        <w:r w:rsidR="00B151CB">
          <w:rPr>
            <w:rFonts w:ascii="Times New Roman" w:hAnsi="Times New Roman"/>
            <w:color w:val="000000"/>
            <w:sz w:val="24"/>
          </w:rPr>
          <w:t>80</w:t>
        </w:r>
      </w:ins>
      <w:ins w:id="1429" w:author="季 晨瑞" w:date="2018-09-21T18:14:00Z">
        <w:r w:rsidR="00B151CB">
          <w:rPr>
            <w:rFonts w:ascii="Times New Roman" w:hAnsi="Times New Roman"/>
            <w:color w:val="000000"/>
            <w:sz w:val="24"/>
          </w:rPr>
          <w:t xml:space="preserve"> </w:t>
        </w:r>
        <w:r w:rsidR="00B151CB" w:rsidRPr="0077266C">
          <w:rPr>
            <w:rFonts w:ascii="Times New Roman" w:hAnsi="Times New Roman"/>
            <w:color w:val="000000"/>
            <w:sz w:val="24"/>
          </w:rPr>
          <w:t>℃</w:t>
        </w:r>
      </w:ins>
      <w:ins w:id="1430" w:author="季 晨瑞" w:date="2018-09-21T18:16:00Z">
        <w:r w:rsidR="00B151CB">
          <w:rPr>
            <w:rFonts w:ascii="Times New Roman" w:hAnsi="Times New Roman"/>
            <w:color w:val="000000"/>
            <w:sz w:val="24"/>
          </w:rPr>
          <w:t xml:space="preserve"> because the high temperature caused the molecules to move faster</w:t>
        </w:r>
      </w:ins>
      <w:ins w:id="1431" w:author="季 晨瑞" w:date="2018-09-21T18:30:00Z">
        <w:r w:rsidR="00D06697">
          <w:rPr>
            <w:rFonts w:ascii="Times New Roman" w:hAnsi="Times New Roman"/>
            <w:color w:val="000000"/>
            <w:sz w:val="24"/>
          </w:rPr>
          <w:t xml:space="preserve"> and improve the kinetics of electrochem</w:t>
        </w:r>
      </w:ins>
      <w:ins w:id="1432" w:author="季 晨瑞" w:date="2018-09-21T18:31:00Z">
        <w:r w:rsidR="00D06697">
          <w:rPr>
            <w:rFonts w:ascii="Times New Roman" w:hAnsi="Times New Roman"/>
            <w:color w:val="000000"/>
            <w:sz w:val="24"/>
          </w:rPr>
          <w:t>istry</w:t>
        </w:r>
      </w:ins>
      <w:ins w:id="1433" w:author="季 晨瑞" w:date="2018-09-21T18:16:00Z">
        <w:r w:rsidR="00B151CB">
          <w:rPr>
            <w:rFonts w:ascii="Times New Roman" w:hAnsi="Times New Roman"/>
            <w:color w:val="000000"/>
            <w:sz w:val="24"/>
          </w:rPr>
          <w:t>.</w:t>
        </w:r>
      </w:ins>
      <w:ins w:id="1434" w:author="季 晨瑞" w:date="2018-09-21T18:24:00Z">
        <w:r w:rsidR="007E0E16">
          <w:rPr>
            <w:rFonts w:ascii="Times New Roman" w:hAnsi="Times New Roman"/>
            <w:color w:val="000000"/>
            <w:sz w:val="24"/>
          </w:rPr>
          <w:t xml:space="preserve"> </w:t>
        </w:r>
      </w:ins>
      <w:ins w:id="1435" w:author="季 晨瑞" w:date="2018-10-05T10:11:00Z">
        <w:r w:rsidR="00863A08">
          <w:rPr>
            <w:rFonts w:ascii="Times New Roman" w:hAnsi="Times New Roman"/>
            <w:color w:val="000000"/>
            <w:sz w:val="24"/>
          </w:rPr>
          <w:t>P1 and P2 membranes which contain 5% silica have higher conductivity values than P</w:t>
        </w:r>
      </w:ins>
      <w:ins w:id="1436" w:author="季 晨瑞" w:date="2018-10-05T10:12:00Z">
        <w:r w:rsidR="00863A08">
          <w:rPr>
            <w:rFonts w:ascii="Times New Roman" w:hAnsi="Times New Roman"/>
            <w:color w:val="000000"/>
            <w:sz w:val="24"/>
          </w:rPr>
          <w:t>0 membrane, indicating certain levels of silica content can enhance ionic conductivity.</w:t>
        </w:r>
      </w:ins>
      <w:ins w:id="1437" w:author="季 晨瑞" w:date="2018-10-05T10:14:00Z">
        <w:r w:rsidR="00863A08">
          <w:rPr>
            <w:rFonts w:ascii="Times New Roman" w:hAnsi="Times New Roman"/>
            <w:color w:val="000000"/>
            <w:sz w:val="24"/>
          </w:rPr>
          <w:t xml:space="preserve"> Membrane which contain 10% silica have lower conductivity values than P0 membrane</w:t>
        </w:r>
      </w:ins>
      <w:ins w:id="1438" w:author="季 晨瑞" w:date="2018-10-05T10:15:00Z">
        <w:r w:rsidR="00863A08">
          <w:rPr>
            <w:rFonts w:ascii="Times New Roman" w:hAnsi="Times New Roman"/>
            <w:color w:val="000000"/>
            <w:sz w:val="24"/>
          </w:rPr>
          <w:t xml:space="preserve">, indicating </w:t>
        </w:r>
      </w:ins>
      <w:ins w:id="1439" w:author="季 晨瑞" w:date="2018-10-05T10:17:00Z">
        <w:r w:rsidR="00863A08">
          <w:rPr>
            <w:rFonts w:ascii="Times New Roman" w:hAnsi="Times New Roman"/>
            <w:color w:val="000000"/>
            <w:sz w:val="24"/>
          </w:rPr>
          <w:t xml:space="preserve">cross-linked network may </w:t>
        </w:r>
      </w:ins>
      <w:ins w:id="1440" w:author="季 晨瑞" w:date="2018-10-05T10:18:00Z">
        <w:r w:rsidR="00863A08">
          <w:rPr>
            <w:rFonts w:ascii="Times New Roman" w:hAnsi="Times New Roman"/>
            <w:color w:val="000000"/>
            <w:sz w:val="24"/>
          </w:rPr>
          <w:t>i</w:t>
        </w:r>
        <w:r w:rsidR="00863A08" w:rsidRPr="00863A08">
          <w:rPr>
            <w:rFonts w:ascii="Times New Roman" w:hAnsi="Times New Roman"/>
            <w:color w:val="000000"/>
            <w:sz w:val="24"/>
          </w:rPr>
          <w:t>nhibits the membrane from conducting ions</w:t>
        </w:r>
        <w:r w:rsidR="00863A08">
          <w:rPr>
            <w:rFonts w:ascii="Times New Roman" w:hAnsi="Times New Roman"/>
            <w:color w:val="000000"/>
            <w:sz w:val="24"/>
          </w:rPr>
          <w:t>.</w:t>
        </w:r>
      </w:ins>
    </w:p>
    <w:p w:rsidR="0037097A" w:rsidDel="00A95568" w:rsidRDefault="00863A08">
      <w:pPr>
        <w:widowControl/>
        <w:spacing w:line="480" w:lineRule="auto"/>
        <w:ind w:firstLineChars="200" w:firstLine="480"/>
        <w:rPr>
          <w:del w:id="1441" w:author="季 晨瑞" w:date="2018-09-21T17:46:00Z"/>
          <w:rFonts w:ascii="Times New Roman" w:hAnsi="Times New Roman"/>
          <w:color w:val="000000"/>
          <w:sz w:val="24"/>
        </w:rPr>
      </w:pPr>
      <w:ins w:id="1442" w:author="季 晨瑞" w:date="2018-10-05T10:19:00Z">
        <w:r>
          <w:rPr>
            <w:rFonts w:ascii="Times New Roman" w:hAnsi="Times New Roman"/>
            <w:color w:val="000000"/>
            <w:sz w:val="24"/>
          </w:rPr>
          <w:t>Influence of inorganic silica component on membrane co</w:t>
        </w:r>
      </w:ins>
      <w:ins w:id="1443" w:author="季 晨瑞" w:date="2018-10-05T10:20:00Z">
        <w:r>
          <w:rPr>
            <w:rFonts w:ascii="Times New Roman" w:hAnsi="Times New Roman"/>
            <w:color w:val="000000"/>
            <w:sz w:val="24"/>
          </w:rPr>
          <w:t>nductivity is confrontational. On one hand, cross-linked</w:t>
        </w:r>
        <w:r w:rsidR="00A6407E">
          <w:rPr>
            <w:rFonts w:ascii="Times New Roman" w:hAnsi="Times New Roman"/>
            <w:color w:val="000000"/>
            <w:sz w:val="24"/>
          </w:rPr>
          <w:t xml:space="preserve"> Si-O-Si network</w:t>
        </w:r>
      </w:ins>
      <w:ins w:id="1444" w:author="季 晨瑞" w:date="2018-10-05T10:21:00Z">
        <w:r w:rsidR="00A6407E">
          <w:rPr>
            <w:rFonts w:ascii="Times New Roman" w:hAnsi="Times New Roman"/>
            <w:color w:val="000000"/>
            <w:sz w:val="24"/>
          </w:rPr>
          <w:t xml:space="preserve"> may limit the mobility of the conductive ions and hinder the formation of conductive and hydrophilic ionic </w:t>
        </w:r>
        <w:r w:rsidR="00A6407E">
          <w:rPr>
            <w:rFonts w:ascii="Times New Roman" w:hAnsi="Times New Roman"/>
            <w:color w:val="000000"/>
            <w:sz w:val="24"/>
          </w:rPr>
          <w:lastRenderedPageBreak/>
          <w:t>clusters and channels</w:t>
        </w:r>
      </w:ins>
      <w:ins w:id="1445" w:author="季 晨瑞" w:date="2018-10-05T10:22:00Z">
        <w:r w:rsidR="00A6407E">
          <w:rPr>
            <w:rFonts w:ascii="Times New Roman" w:hAnsi="Times New Roman"/>
            <w:color w:val="000000"/>
            <w:sz w:val="24"/>
          </w:rPr>
          <w:t>. Therefore, a decrease in ion conduct</w:t>
        </w:r>
      </w:ins>
      <w:ins w:id="1446" w:author="季 晨瑞" w:date="2018-10-05T10:23:00Z">
        <w:r w:rsidR="00A6407E">
          <w:rPr>
            <w:rFonts w:ascii="Times New Roman" w:hAnsi="Times New Roman"/>
            <w:color w:val="000000"/>
            <w:sz w:val="24"/>
          </w:rPr>
          <w:t>ivity on membrane contains 10% silica has been found. On the o</w:t>
        </w:r>
      </w:ins>
      <w:ins w:id="1447" w:author="季 晨瑞" w:date="2018-10-05T10:24:00Z">
        <w:r w:rsidR="00A6407E">
          <w:rPr>
            <w:rFonts w:ascii="Times New Roman" w:hAnsi="Times New Roman"/>
            <w:color w:val="000000"/>
            <w:sz w:val="24"/>
          </w:rPr>
          <w:t>ther hand, hydroxyl groups such as -</w:t>
        </w:r>
        <w:proofErr w:type="spellStart"/>
        <w:r w:rsidR="00A6407E">
          <w:rPr>
            <w:rFonts w:ascii="Times New Roman" w:hAnsi="Times New Roman"/>
            <w:color w:val="000000"/>
            <w:sz w:val="24"/>
          </w:rPr>
          <w:t>SiOH</w:t>
        </w:r>
        <w:proofErr w:type="spellEnd"/>
        <w:r w:rsidR="00A6407E">
          <w:rPr>
            <w:rFonts w:ascii="Times New Roman" w:hAnsi="Times New Roman"/>
            <w:color w:val="000000"/>
            <w:sz w:val="24"/>
          </w:rPr>
          <w:t xml:space="preserve"> from silica have strong bonding ability wit</w:t>
        </w:r>
      </w:ins>
      <w:ins w:id="1448" w:author="季 晨瑞" w:date="2018-10-05T10:25:00Z">
        <w:r w:rsidR="00A6407E">
          <w:rPr>
            <w:rFonts w:ascii="Times New Roman" w:hAnsi="Times New Roman"/>
            <w:color w:val="000000"/>
            <w:sz w:val="24"/>
          </w:rPr>
          <w:t>h H</w:t>
        </w:r>
        <w:r w:rsidR="00A6407E">
          <w:rPr>
            <w:rFonts w:ascii="Times New Roman" w:hAnsi="Times New Roman"/>
            <w:color w:val="000000"/>
            <w:sz w:val="24"/>
            <w:vertAlign w:val="subscript"/>
          </w:rPr>
          <w:t>2</w:t>
        </w:r>
        <w:r w:rsidR="00A6407E">
          <w:rPr>
            <w:rFonts w:ascii="Times New Roman" w:hAnsi="Times New Roman"/>
            <w:color w:val="000000"/>
            <w:sz w:val="24"/>
          </w:rPr>
          <w:t>O molecules and are thus favorable for water retention and ion transfer.</w:t>
        </w:r>
      </w:ins>
      <w:ins w:id="1449" w:author="季 晨瑞" w:date="2018-10-05T10:26:00Z">
        <w:r w:rsidR="00A6407E">
          <w:rPr>
            <w:rFonts w:ascii="Times New Roman" w:hAnsi="Times New Roman"/>
            <w:color w:val="000000"/>
            <w:sz w:val="24"/>
          </w:rPr>
          <w:t xml:space="preserve"> Therefore membranes contain 5% silica have highest conductivity value.</w:t>
        </w:r>
      </w:ins>
      <w:del w:id="1450" w:author="季 晨瑞" w:date="2018-09-21T17:48:00Z">
        <w:r w:rsidR="0037097A" w:rsidRPr="00FC70D4" w:rsidDel="00F77976">
          <w:rPr>
            <w:rFonts w:ascii="Times New Roman" w:eastAsia="AdvOT999035f4" w:hAnsi="Times New Roman"/>
            <w:color w:val="000000"/>
            <w:sz w:val="24"/>
          </w:rPr>
          <w:delText xml:space="preserve">The </w:delText>
        </w:r>
      </w:del>
      <w:del w:id="1451" w:author="季 晨瑞" w:date="2018-09-21T17:46:00Z">
        <w:r w:rsidR="0037097A" w:rsidRPr="00FC70D4" w:rsidDel="00F77976">
          <w:rPr>
            <w:rFonts w:ascii="Times New Roman" w:eastAsia="AdvOT999035f4" w:hAnsi="Times New Roman"/>
            <w:color w:val="000000"/>
            <w:sz w:val="24"/>
          </w:rPr>
          <w:delText>proton conductivity of the membranes plays 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important role in fuel cell performance.</w:delText>
        </w:r>
        <w:r w:rsidR="0037097A" w:rsidRPr="00FC70D4" w:rsidDel="00F77976">
          <w:rPr>
            <w:rFonts w:ascii="Times New Roman" w:hAnsi="Times New Roman" w:hint="eastAsia"/>
            <w:color w:val="000000"/>
            <w:sz w:val="24"/>
          </w:rPr>
          <w:delText xml:space="preserve"> In our work ,</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t</w:delText>
        </w:r>
        <w:r w:rsidR="0037097A" w:rsidRPr="00FC70D4" w:rsidDel="00F77976">
          <w:rPr>
            <w:rFonts w:ascii="Times New Roman" w:eastAsia="AdvOT999035f4" w:hAnsi="Times New Roman"/>
            <w:color w:val="000000"/>
            <w:sz w:val="24"/>
          </w:rPr>
          <w:delText xml:space="preserve">he proton conductivities </w:delText>
        </w:r>
        <w:r w:rsidR="0037097A" w:rsidRPr="00FC70D4" w:rsidDel="00F77976">
          <w:rPr>
            <w:rFonts w:ascii="Times New Roman" w:hAnsi="Times New Roman" w:hint="eastAsia"/>
            <w:color w:val="000000"/>
            <w:sz w:val="24"/>
          </w:rPr>
          <w:delText xml:space="preserve">under the anhydrous condition </w:delText>
        </w:r>
        <w:r w:rsidR="0037097A" w:rsidRPr="00FC70D4" w:rsidDel="00F77976">
          <w:rPr>
            <w:rFonts w:ascii="Times New Roman" w:eastAsia="AdvOT999035f4" w:hAnsi="Times New Roman"/>
            <w:color w:val="000000"/>
            <w:sz w:val="24"/>
          </w:rPr>
          <w:delText>of the pristine membrane and composite membranes</w:delText>
        </w:r>
        <w:r w:rsidR="0037097A" w:rsidRPr="00FC70D4" w:rsidDel="00F77976">
          <w:rPr>
            <w:rFonts w:ascii="Times New Roman" w:hAnsi="Times New Roman" w:hint="eastAsia"/>
            <w:color w:val="000000"/>
            <w:sz w:val="24"/>
          </w:rPr>
          <w:delText xml:space="preserve"> </w:delText>
        </w:r>
        <w:r w:rsidR="0037097A" w:rsidRPr="009C296C" w:rsidDel="00F77976">
          <w:rPr>
            <w:rFonts w:ascii="Times New Roman" w:eastAsia="AdvOT999035f4" w:hAnsi="Times New Roman"/>
            <w:color w:val="000000"/>
            <w:sz w:val="24"/>
          </w:rPr>
          <w:delText>are shown in Fig.</w:delText>
        </w:r>
        <w:r w:rsidR="0037097A" w:rsidRPr="009C296C" w:rsidDel="00F77976">
          <w:rPr>
            <w:rFonts w:ascii="Times New Roman" w:hAnsi="Times New Roman" w:hint="eastAsia"/>
            <w:color w:val="000000"/>
            <w:sz w:val="24"/>
          </w:rPr>
          <w:delText>6,</w:delText>
        </w:r>
        <w:r w:rsidR="0037097A" w:rsidRPr="00FC70D4" w:rsidDel="00F77976">
          <w:rPr>
            <w:rFonts w:ascii="Times New Roman" w:hAnsi="Times New Roman" w:hint="eastAsia"/>
            <w:color w:val="FF0000"/>
            <w:sz w:val="24"/>
          </w:rPr>
          <w:delText xml:space="preserve"> </w:delText>
        </w:r>
        <w:r w:rsidR="0037097A" w:rsidRPr="00FC70D4" w:rsidDel="00F77976">
          <w:rPr>
            <w:rFonts w:ascii="Times New Roman" w:hAnsi="Times New Roman" w:hint="eastAsia"/>
            <w:color w:val="000000"/>
            <w:sz w:val="24"/>
          </w:rPr>
          <w:delText xml:space="preserve">As seen from Fig.6(a) and Fig.6(b), PA/QBPPO/MGO are both nearly twice higher than the pristine membrane on the same condition. </w:delText>
        </w:r>
        <w:r w:rsidR="0037097A" w:rsidRPr="00FC70D4" w:rsidDel="00F77976">
          <w:rPr>
            <w:rFonts w:ascii="Times New Roman" w:eastAsia="AdvOT999035f4" w:hAnsi="Times New Roman"/>
            <w:color w:val="000000"/>
            <w:sz w:val="24"/>
          </w:rPr>
          <w:delText>The proton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pristine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membrane</w:delText>
        </w:r>
        <w:r w:rsidR="0037097A" w:rsidRPr="00FC70D4" w:rsidDel="00F77976">
          <w:rPr>
            <w:rFonts w:ascii="Times New Roman" w:hAnsi="Times New Roman" w:hint="eastAsia"/>
            <w:color w:val="000000"/>
            <w:sz w:val="24"/>
          </w:rPr>
          <w:delText xml:space="preserve"> doped in 75</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85%PA are</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23.7 and 44.6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 xml:space="preserve">cm at </w:delText>
        </w:r>
        <w:r w:rsidR="0037097A" w:rsidRPr="00FC70D4" w:rsidDel="00F77976">
          <w:rPr>
            <w:rFonts w:ascii="Times New Roman" w:hAnsi="Times New Roman" w:hint="eastAsia"/>
            <w:color w:val="000000"/>
            <w:sz w:val="24"/>
          </w:rPr>
          <w:delText>180</w:delText>
        </w:r>
        <w:r w:rsidR="0037097A" w:rsidRPr="00FC70D4" w:rsidDel="00F77976">
          <w:rPr>
            <w:rFonts w:ascii="宋体" w:hAnsi="宋体" w:cs="宋体" w:hint="eastAsia"/>
            <w:color w:val="000000"/>
            <w:sz w:val="24"/>
          </w:rPr>
          <w:delText>℃,</w:delText>
        </w:r>
        <w:r w:rsidR="0037097A" w:rsidRPr="00FC70D4" w:rsidDel="00F77976">
          <w:rPr>
            <w:rFonts w:ascii="Times New Roman" w:eastAsia="AdvOT999035f4" w:hAnsi="Times New Roman" w:hint="eastAsia"/>
            <w:color w:val="000000"/>
            <w:sz w:val="24"/>
          </w:rPr>
          <w:delText>respectively</w:delText>
        </w:r>
        <w:r w:rsidR="0037097A" w:rsidRPr="00FC70D4" w:rsidDel="00F77976">
          <w:rPr>
            <w:rFonts w:ascii="Times New Roman" w:eastAsia="AdvOT999035f4" w:hAnsi="Times New Roman"/>
            <w:color w:val="000000"/>
            <w:sz w:val="24"/>
          </w:rPr>
          <w:delText xml:space="preserve">. When the content of </w:delText>
        </w:r>
        <w:r w:rsidR="0037097A" w:rsidRPr="00FC70D4" w:rsidDel="00F77976">
          <w:rPr>
            <w:rFonts w:ascii="Times New Roman" w:hAnsi="Times New Roman" w:hint="eastAsia"/>
            <w:color w:val="000000"/>
            <w:sz w:val="24"/>
          </w:rPr>
          <w:delText>MGO</w:delText>
        </w:r>
        <w:r w:rsidR="0037097A" w:rsidRPr="00FC70D4" w:rsidDel="00F77976">
          <w:rPr>
            <w:rFonts w:ascii="Times New Roman" w:eastAsia="AdvOT999035f4" w:hAnsi="Times New Roman"/>
            <w:color w:val="000000"/>
            <w:sz w:val="24"/>
          </w:rPr>
          <w:delText xml:space="preserve"> is </w:delText>
        </w:r>
        <w:r w:rsidR="0037097A" w:rsidRPr="00FC70D4" w:rsidDel="00F77976">
          <w:rPr>
            <w:rFonts w:ascii="Times New Roman" w:hAnsi="Times New Roman" w:hint="eastAsia"/>
            <w:color w:val="000000"/>
            <w:sz w:val="24"/>
          </w:rPr>
          <w:delText>4</w:delText>
        </w:r>
        <w:r w:rsidR="0037097A" w:rsidRPr="00FC70D4" w:rsidDel="00F77976">
          <w:rPr>
            <w:rFonts w:ascii="Times New Roman" w:eastAsia="AdvOT999035f4" w:hAnsi="Times New Roman"/>
            <w:color w:val="000000"/>
            <w:sz w:val="24"/>
          </w:rPr>
          <w:delText xml:space="preserve"> wt%, the proton conductivit</w:delText>
        </w:r>
        <w:r w:rsidR="0037097A" w:rsidRPr="00FC70D4" w:rsidDel="00F77976">
          <w:rPr>
            <w:rFonts w:ascii="Times New Roman" w:hAnsi="Times New Roman" w:hint="eastAsia"/>
            <w:color w:val="000000"/>
            <w:sz w:val="24"/>
          </w:rPr>
          <w:delText xml:space="preserve">ies of the composite membrane doped 75 and 85%PA </w:delText>
        </w:r>
        <w:r w:rsidR="0037097A" w:rsidRPr="00FC70D4" w:rsidDel="00F77976">
          <w:rPr>
            <w:rFonts w:ascii="Times New Roman" w:eastAsia="AdvOT999035f4" w:hAnsi="Times New Roman"/>
            <w:color w:val="000000"/>
            <w:sz w:val="24"/>
          </w:rPr>
          <w:delText>reach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value of </w:delText>
        </w:r>
        <w:r w:rsidR="0037097A" w:rsidRPr="00FC70D4" w:rsidDel="00F77976">
          <w:rPr>
            <w:rFonts w:ascii="Times New Roman" w:hAnsi="Times New Roman" w:hint="eastAsia"/>
            <w:color w:val="000000"/>
            <w:sz w:val="24"/>
          </w:rPr>
          <w:delText>46.6</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and 88.0 m</w:delText>
        </w:r>
        <w:r w:rsidR="0037097A" w:rsidRPr="00FC70D4" w:rsidDel="00F77976">
          <w:rPr>
            <w:rFonts w:ascii="Times New Roman" w:eastAsia="AdvOT999035f4" w:hAnsi="Times New Roman"/>
            <w:color w:val="000000"/>
            <w:sz w:val="24"/>
          </w:rPr>
          <w:delText>S</w:delText>
        </w:r>
        <w:r w:rsidR="0037097A" w:rsidRPr="00FC70D4" w:rsidDel="00F77976">
          <w:rPr>
            <w:rFonts w:ascii="Times New Roman" w:hAnsi="Times New Roman" w:hint="eastAsia"/>
            <w:color w:val="000000"/>
            <w:sz w:val="24"/>
          </w:rPr>
          <w:delText>/</w:delText>
        </w:r>
        <w:r w:rsidR="0037097A" w:rsidRPr="00FC70D4" w:rsidDel="00F77976">
          <w:rPr>
            <w:rFonts w:ascii="Times New Roman" w:eastAsia="AdvOT999035f4" w:hAnsi="Times New Roman"/>
            <w:color w:val="000000"/>
            <w:sz w:val="24"/>
          </w:rPr>
          <w:delText>cm</w:delText>
        </w:r>
        <w:r w:rsidR="0037097A" w:rsidRPr="00FC70D4" w:rsidDel="00F77976">
          <w:rPr>
            <w:rFonts w:ascii="Times New Roman" w:hAnsi="Times New Roman" w:hint="eastAsia"/>
            <w:color w:val="000000"/>
            <w:sz w:val="24"/>
          </w:rPr>
          <w:delText>, respectively.</w:delText>
        </w:r>
        <w:r w:rsidR="0037097A" w:rsidRPr="00FC70D4" w:rsidDel="00F77976">
          <w:rPr>
            <w:rFonts w:ascii="Times New Roman" w:eastAsia="AdvOT999035f4" w:hAnsi="Times New Roman"/>
            <w:color w:val="000000"/>
            <w:sz w:val="24"/>
          </w:rPr>
          <w:delText xml:space="preserve"> These results demonstrate that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incorporation of </w:delText>
        </w:r>
        <w:r w:rsidR="0037097A" w:rsidRPr="00FC70D4" w:rsidDel="00F77976">
          <w:rPr>
            <w:rFonts w:ascii="Times New Roman" w:hAnsi="Times New Roman" w:hint="eastAsia"/>
            <w:color w:val="000000"/>
            <w:sz w:val="24"/>
          </w:rPr>
          <w:delText>M</w:delText>
        </w:r>
        <w:r w:rsidR="0037097A" w:rsidRPr="00FC70D4" w:rsidDel="00F77976">
          <w:rPr>
            <w:rFonts w:ascii="Times New Roman" w:eastAsia="AdvOT999035f4" w:hAnsi="Times New Roman"/>
            <w:color w:val="000000"/>
            <w:sz w:val="24"/>
          </w:rPr>
          <w:delText xml:space="preserve">GO into </w:delText>
        </w:r>
        <w:r w:rsidR="0037097A" w:rsidRPr="00FC70D4" w:rsidDel="00F77976">
          <w:rPr>
            <w:rFonts w:ascii="Times New Roman" w:hAnsi="Times New Roman" w:hint="eastAsia"/>
            <w:color w:val="000000"/>
            <w:sz w:val="24"/>
          </w:rPr>
          <w:delText>BPPO</w:delText>
        </w:r>
        <w:r w:rsidR="0037097A" w:rsidRPr="00FC70D4" w:rsidDel="00F77976">
          <w:rPr>
            <w:rFonts w:ascii="Times New Roman" w:eastAsia="AdvOT999035f4" w:hAnsi="Times New Roman"/>
            <w:color w:val="000000"/>
            <w:sz w:val="24"/>
          </w:rPr>
          <w:delText xml:space="preserve"> matrix can</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serve as </w:delText>
        </w:r>
        <w:r w:rsidR="0037097A" w:rsidRPr="00FC70D4" w:rsidDel="00F77976">
          <w:rPr>
            <w:rFonts w:ascii="Times New Roman" w:hAnsi="Times New Roman" w:hint="eastAsia"/>
            <w:color w:val="000000"/>
            <w:sz w:val="24"/>
          </w:rPr>
          <w:delText xml:space="preserve">effective </w:delText>
        </w:r>
        <w:r w:rsidR="0037097A" w:rsidRPr="00FC70D4" w:rsidDel="00F77976">
          <w:rPr>
            <w:rFonts w:ascii="Times New Roman" w:eastAsia="AdvOT999035f4" w:hAnsi="Times New Roman"/>
            <w:color w:val="000000"/>
            <w:sz w:val="24"/>
          </w:rPr>
          <w:delText xml:space="preserve">pathways for proton transfer </w:delText>
        </w:r>
        <w:r w:rsidR="0037097A" w:rsidRPr="00FC70D4" w:rsidDel="00F77976">
          <w:rPr>
            <w:rFonts w:ascii="Times New Roman" w:hAnsi="Times New Roman" w:hint="eastAsia"/>
            <w:color w:val="000000"/>
            <w:sz w:val="24"/>
          </w:rPr>
          <w:delText>lead to</w:delText>
        </w:r>
        <w:r w:rsidR="0037097A" w:rsidRPr="00FC70D4" w:rsidDel="00F77976">
          <w:rPr>
            <w:rFonts w:ascii="Times New Roman" w:eastAsia="AdvOT999035f4" w:hAnsi="Times New Roman"/>
            <w:color w:val="000000"/>
            <w:sz w:val="24"/>
          </w:rPr>
          <w:delText xml:space="preserve"> </w:delText>
        </w:r>
        <w:r w:rsidR="0037097A" w:rsidRPr="00FC70D4" w:rsidDel="00F77976">
          <w:rPr>
            <w:rFonts w:ascii="Times New Roman" w:hAnsi="Times New Roman" w:hint="eastAsia"/>
            <w:color w:val="000000"/>
            <w:sz w:val="24"/>
          </w:rPr>
          <w:delText xml:space="preserve">a </w:delText>
        </w:r>
        <w:r w:rsidR="0037097A" w:rsidRPr="00FC70D4" w:rsidDel="00F77976">
          <w:rPr>
            <w:rFonts w:ascii="Times New Roman" w:eastAsia="AdvOT999035f4" w:hAnsi="Times New Roman"/>
            <w:color w:val="000000"/>
            <w:sz w:val="24"/>
          </w:rPr>
          <w:delText>higher</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proton conductivity</w:delText>
        </w:r>
        <w:r w:rsidR="0037097A" w:rsidRPr="00FC70D4" w:rsidDel="00F77976">
          <w:rPr>
            <w:rFonts w:ascii="Times New Roman" w:hAnsi="Times New Roman" w:hint="eastAsia"/>
            <w:color w:val="000000"/>
            <w:sz w:val="24"/>
          </w:rPr>
          <w:delText>. Meanwhile,</w:delText>
        </w:r>
        <w:r w:rsidR="0037097A" w:rsidRPr="00FC70D4" w:rsidDel="00F77976">
          <w:rPr>
            <w:rFonts w:ascii="Times New Roman" w:eastAsia="AdvOT999035f4" w:hAnsi="Times New Roman"/>
            <w:color w:val="000000"/>
            <w:sz w:val="24"/>
          </w:rPr>
          <w:delText xml:space="preserve"> the conductivit</w:delText>
        </w:r>
        <w:r w:rsidR="0037097A" w:rsidRPr="00FC70D4" w:rsidDel="00F77976">
          <w:rPr>
            <w:rFonts w:ascii="Times New Roman" w:hAnsi="Times New Roman" w:hint="eastAsia"/>
            <w:color w:val="000000"/>
            <w:sz w:val="24"/>
          </w:rPr>
          <w:delText>ies</w:delText>
        </w:r>
        <w:r w:rsidR="0037097A" w:rsidRPr="00FC70D4" w:rsidDel="00F77976">
          <w:rPr>
            <w:rFonts w:ascii="Times New Roman" w:eastAsia="AdvOT999035f4" w:hAnsi="Times New Roman"/>
            <w:color w:val="000000"/>
            <w:sz w:val="24"/>
          </w:rPr>
          <w:delText xml:space="preserve"> of the membrane </w:delText>
        </w:r>
        <w:r w:rsidR="0037097A" w:rsidRPr="00FC70D4" w:rsidDel="00F77976">
          <w:rPr>
            <w:rFonts w:ascii="Times New Roman" w:hAnsi="Times New Roman" w:hint="eastAsia"/>
            <w:color w:val="000000"/>
            <w:sz w:val="24"/>
          </w:rPr>
          <w:delText xml:space="preserve">are all </w:delText>
        </w:r>
        <w:r w:rsidR="0037097A" w:rsidRPr="00FC70D4" w:rsidDel="00F77976">
          <w:rPr>
            <w:rFonts w:ascii="Times New Roman" w:eastAsia="AdvOT999035f4" w:hAnsi="Times New Roman"/>
            <w:color w:val="000000"/>
            <w:sz w:val="24"/>
          </w:rPr>
          <w:delText>elevate</w:delText>
        </w:r>
        <w:r w:rsidR="0037097A" w:rsidRPr="00FC70D4" w:rsidDel="00F77976">
          <w:rPr>
            <w:rFonts w:ascii="Times New Roman" w:hAnsi="Times New Roman" w:hint="eastAsia"/>
            <w:color w:val="000000"/>
            <w:sz w:val="24"/>
          </w:rPr>
          <w:delText>d a</w:delText>
        </w:r>
        <w:r w:rsidR="0037097A" w:rsidRPr="00FC70D4" w:rsidDel="00F77976">
          <w:rPr>
            <w:rFonts w:ascii="Times New Roman" w:eastAsia="AdvOT999035f4" w:hAnsi="Times New Roman"/>
            <w:color w:val="000000"/>
            <w:sz w:val="24"/>
          </w:rPr>
          <w:delText>s the temperature increases</w:delText>
        </w:r>
        <w:r w:rsidR="0037097A" w:rsidRPr="00FC70D4" w:rsidDel="00F77976">
          <w:rPr>
            <w:rFonts w:ascii="Times New Roman" w:hAnsi="Times New Roman" w:hint="eastAsia"/>
            <w:color w:val="000000"/>
            <w:sz w:val="24"/>
          </w:rPr>
          <w:delText>,</w:delText>
        </w:r>
        <w:r w:rsidR="0037097A" w:rsidRPr="00FC70D4" w:rsidDel="00F77976">
          <w:rPr>
            <w:rFonts w:ascii="Times New Roman" w:hAnsi="Times New Roman"/>
            <w:sz w:val="24"/>
          </w:rPr>
          <w:delText xml:space="preserve"> </w:delText>
        </w:r>
        <w:r w:rsidR="0037097A" w:rsidRPr="00FC70D4" w:rsidDel="00F77976">
          <w:rPr>
            <w:rFonts w:ascii="Times New Roman" w:hAnsi="Times New Roman" w:hint="eastAsia"/>
            <w:sz w:val="24"/>
          </w:rPr>
          <w:delText>t</w:delText>
        </w:r>
        <w:r w:rsidR="0037097A" w:rsidRPr="00FC70D4" w:rsidDel="00F77976">
          <w:rPr>
            <w:rFonts w:ascii="Times New Roman" w:eastAsia="AdvOT999035f4" w:hAnsi="Times New Roman"/>
            <w:color w:val="000000"/>
            <w:sz w:val="24"/>
          </w:rPr>
          <w:delText>he results indicate that the high</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temperature </w:delText>
        </w:r>
        <w:r w:rsidR="0037097A" w:rsidRPr="00FC70D4" w:rsidDel="00F77976">
          <w:rPr>
            <w:rFonts w:ascii="Times New Roman" w:hAnsi="Times New Roman" w:hint="eastAsia"/>
            <w:color w:val="000000"/>
            <w:sz w:val="24"/>
          </w:rPr>
          <w:delText xml:space="preserve">could </w:delText>
        </w:r>
        <w:r w:rsidR="0037097A" w:rsidRPr="00FC70D4" w:rsidDel="00F77976">
          <w:rPr>
            <w:rFonts w:ascii="Times New Roman" w:eastAsia="AdvOT999035f4" w:hAnsi="Times New Roman"/>
            <w:color w:val="000000"/>
            <w:sz w:val="24"/>
          </w:rPr>
          <w:delText xml:space="preserve">enhance the proton transfer in </w:delText>
        </w:r>
        <w:r w:rsidR="0037097A" w:rsidRPr="00FC70D4" w:rsidDel="00F77976">
          <w:rPr>
            <w:rFonts w:ascii="Times New Roman" w:hAnsi="Times New Roman" w:hint="eastAsia"/>
            <w:color w:val="000000"/>
            <w:sz w:val="24"/>
          </w:rPr>
          <w:delText>h</w:delText>
        </w:r>
        <w:r w:rsidR="0037097A" w:rsidRPr="00FC70D4" w:rsidDel="00F77976">
          <w:rPr>
            <w:rFonts w:ascii="Times New Roman" w:eastAsia="AdvOT999035f4" w:hAnsi="Times New Roman"/>
            <w:color w:val="000000"/>
            <w:sz w:val="24"/>
          </w:rPr>
          <w:delText>ydrogen bond network</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because the di</w:delText>
        </w:r>
        <w:r w:rsidR="0037097A" w:rsidRPr="00FC70D4" w:rsidDel="00F77976">
          <w:rPr>
            <w:rFonts w:ascii="Times New Roman" w:eastAsia="AdvOT999035f4 + fb" w:hAnsi="Times New Roman"/>
            <w:color w:val="000000"/>
            <w:sz w:val="24"/>
          </w:rPr>
          <w:delText>ff</w:delText>
        </w:r>
        <w:r w:rsidR="0037097A" w:rsidRPr="00FC70D4" w:rsidDel="00F77976">
          <w:rPr>
            <w:rFonts w:ascii="Times New Roman" w:eastAsia="AdvOT999035f4" w:hAnsi="Times New Roman"/>
            <w:color w:val="000000"/>
            <w:sz w:val="24"/>
          </w:rPr>
          <w:delText xml:space="preserve">usion </w:delText>
        </w:r>
        <w:r w:rsidR="0037097A" w:rsidRPr="00FC70D4" w:rsidDel="00F77976">
          <w:rPr>
            <w:rFonts w:ascii="Times New Roman" w:hAnsi="Times New Roman" w:hint="eastAsia"/>
            <w:color w:val="000000"/>
            <w:sz w:val="24"/>
          </w:rPr>
          <w:delText>or</w:delText>
        </w:r>
        <w:r w:rsidR="0037097A" w:rsidRPr="00FC70D4" w:rsidDel="00F77976">
          <w:rPr>
            <w:rFonts w:ascii="Times New Roman" w:eastAsia="AdvOT999035f4" w:hAnsi="Times New Roman"/>
            <w:color w:val="000000"/>
            <w:sz w:val="24"/>
          </w:rPr>
          <w:delText xml:space="preserve"> the hopping</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of proton becomes signi</w:delText>
        </w:r>
        <w:r w:rsidR="0037097A" w:rsidRPr="00FC70D4" w:rsidDel="00F77976">
          <w:rPr>
            <w:rFonts w:ascii="Times New Roman" w:eastAsia="AdvOT999035f4" w:hAnsi="Times New Roman" w:hint="eastAsia"/>
            <w:color w:val="000000"/>
            <w:sz w:val="24"/>
          </w:rPr>
          <w:delText>fi</w:delText>
        </w:r>
        <w:r w:rsidR="0037097A" w:rsidRPr="00FC70D4" w:rsidDel="00F77976">
          <w:rPr>
            <w:rFonts w:ascii="Times New Roman" w:eastAsia="AdvOT999035f4" w:hAnsi="Times New Roman"/>
            <w:color w:val="000000"/>
            <w:sz w:val="24"/>
          </w:rPr>
          <w:delText>cant</w:delText>
        </w:r>
        <w:r w:rsidR="0037097A" w:rsidRPr="00FC70D4" w:rsidDel="00F77976">
          <w:rPr>
            <w:rFonts w:ascii="Times New Roman" w:hAnsi="Times New Roman" w:hint="eastAsia"/>
            <w:color w:val="000000"/>
            <w:sz w:val="24"/>
          </w:rPr>
          <w:delText>ly</w:delText>
        </w:r>
        <w:r w:rsidR="0037097A" w:rsidRPr="00FC70D4" w:rsidDel="00F77976">
          <w:rPr>
            <w:rFonts w:ascii="Times New Roman" w:eastAsia="AdvOT999035f4" w:hAnsi="Times New Roman"/>
            <w:color w:val="000000"/>
            <w:sz w:val="24"/>
          </w:rPr>
          <w:delText xml:space="preserve"> faster</w:delText>
        </w:r>
        <w:r w:rsidR="0037097A" w:rsidRPr="00FC70D4" w:rsidDel="00F77976">
          <w:rPr>
            <w:rFonts w:ascii="Times New Roman" w:hAnsi="Times New Roman" w:hint="eastAsia"/>
            <w:color w:val="000000"/>
            <w:sz w:val="24"/>
          </w:rPr>
          <w:delText xml:space="preserve"> on</w:delText>
        </w:r>
        <w:r w:rsidR="0037097A" w:rsidRPr="00FC70D4" w:rsidDel="00F77976">
          <w:rPr>
            <w:rFonts w:ascii="Times New Roman" w:eastAsia="AdvOT999035f4" w:hAnsi="Times New Roman"/>
            <w:color w:val="000000"/>
            <w:sz w:val="24"/>
          </w:rPr>
          <w:delText xml:space="preserve"> this condition </w:delText>
        </w:r>
        <w:r w:rsidR="0037097A" w:rsidRPr="00FC70D4" w:rsidDel="00F77976">
          <w:rPr>
            <w:rFonts w:ascii="Times New Roman" w:hAnsi="Times New Roman" w:hint="eastAsia"/>
            <w:color w:val="000000"/>
            <w:sz w:val="24"/>
          </w:rPr>
          <w:delText>according to</w:delText>
        </w:r>
        <w:r w:rsidR="0037097A" w:rsidRPr="00FC70D4" w:rsidDel="00F77976">
          <w:rPr>
            <w:rFonts w:ascii="Times New Roman" w:eastAsia="AdvOT999035f4" w:hAnsi="Times New Roman"/>
            <w:color w:val="000000"/>
            <w:sz w:val="24"/>
          </w:rPr>
          <w:delText xml:space="preserve"> the </w:delText>
        </w:r>
        <w:r w:rsidR="0037097A" w:rsidRPr="00FC70D4" w:rsidDel="00F77976">
          <w:rPr>
            <w:rFonts w:ascii="Times New Roman" w:eastAsia="黑体" w:hAnsi="Times New Roman" w:hint="eastAsia"/>
            <w:color w:val="000000"/>
            <w:sz w:val="24"/>
          </w:rPr>
          <w:delText>Grotthuss and Vehicle transport</w:delText>
        </w:r>
        <w:r w:rsidR="0037097A" w:rsidRPr="00FC70D4" w:rsidDel="00F77976">
          <w:rPr>
            <w:rFonts w:ascii="Times New Roman" w:eastAsia="AdvOT999035f4" w:hAnsi="Times New Roman"/>
            <w:color w:val="000000"/>
            <w:sz w:val="24"/>
          </w:rPr>
          <w:delText xml:space="preserve"> mechanism</w:delText>
        </w:r>
        <w:r w:rsidR="009C296C" w:rsidDel="00F77976">
          <w:rPr>
            <w:rFonts w:ascii="Times New Roman" w:eastAsia="AdvOT999035f4" w:hAnsi="Times New Roman" w:hint="eastAsia"/>
            <w:color w:val="000000"/>
            <w:sz w:val="24"/>
          </w:rPr>
          <w:delText>.</w:delText>
        </w:r>
        <w:r w:rsidR="0037097A" w:rsidRPr="009C296C" w:rsidDel="00F77976">
          <w:rPr>
            <w:rFonts w:ascii="Times New Roman" w:hAnsi="Times New Roman" w:hint="eastAsia"/>
            <w:color w:val="000000"/>
            <w:sz w:val="24"/>
            <w:vertAlign w:val="superscript"/>
          </w:rPr>
          <w:delText>[41]</w:delText>
        </w:r>
        <w:r w:rsidR="0037097A" w:rsidRPr="00FC70D4" w:rsidDel="00F77976">
          <w:rPr>
            <w:rFonts w:ascii="Times New Roman" w:eastAsia="AdvOTaa6301a5 . B" w:hAnsi="Times New Roman"/>
            <w:color w:val="000000"/>
            <w:sz w:val="24"/>
          </w:rPr>
          <w:delText xml:space="preserve"> </w:delText>
        </w:r>
        <w:r w:rsidR="0037097A" w:rsidRPr="00FC70D4" w:rsidDel="00F77976">
          <w:rPr>
            <w:rFonts w:ascii="Times New Roman" w:eastAsia="AdvOT999035f4" w:hAnsi="Times New Roman"/>
            <w:color w:val="000000"/>
            <w:sz w:val="24"/>
          </w:rPr>
          <w:delText>Nevertheless,</w:delText>
        </w:r>
        <w:r w:rsidR="0037097A" w:rsidRPr="00FC70D4" w:rsidDel="00F77976">
          <w:rPr>
            <w:rFonts w:ascii="Times New Roman" w:hAnsi="Times New Roman" w:hint="eastAsia"/>
            <w:color w:val="000000"/>
            <w:sz w:val="24"/>
          </w:rPr>
          <w:delText xml:space="preserve"> it is profound for </w:delText>
        </w:r>
        <w:r w:rsidR="0037097A" w:rsidRPr="00FC70D4" w:rsidDel="00F77976">
          <w:rPr>
            <w:rFonts w:ascii="Times New Roman" w:eastAsia="AdvOT999035f4" w:hAnsi="Times New Roman"/>
            <w:color w:val="000000"/>
            <w:sz w:val="24"/>
          </w:rPr>
          <w:delText>thorough investigations to</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 xml:space="preserve">better </w:delText>
        </w:r>
        <w:r w:rsidR="0037097A" w:rsidRPr="00FC70D4" w:rsidDel="00F77976">
          <w:rPr>
            <w:rFonts w:ascii="Times New Roman" w:hAnsi="Times New Roman"/>
            <w:sz w:val="24"/>
          </w:rPr>
          <w:delText>analyze</w:delText>
        </w:r>
        <w:r w:rsidR="0037097A" w:rsidRPr="00FC70D4" w:rsidDel="00F77976">
          <w:rPr>
            <w:rFonts w:ascii="Times New Roman" w:eastAsia="AdvOT999035f4" w:hAnsi="Times New Roman"/>
            <w:color w:val="000000"/>
            <w:sz w:val="24"/>
          </w:rPr>
          <w:delText xml:space="preserve"> the</w:delText>
        </w:r>
        <w:r w:rsidR="0037097A" w:rsidRPr="00FC70D4" w:rsidDel="00F77976">
          <w:rPr>
            <w:rFonts w:ascii="Times New Roman" w:hAnsi="Times New Roman" w:hint="eastAsia"/>
            <w:color w:val="000000"/>
            <w:sz w:val="24"/>
          </w:rPr>
          <w:delText xml:space="preserve"> </w:delText>
        </w:r>
        <w:r w:rsidR="0037097A" w:rsidRPr="00FC70D4" w:rsidDel="00F77976">
          <w:rPr>
            <w:rFonts w:ascii="Times New Roman" w:eastAsia="AdvOT999035f4" w:hAnsi="Times New Roman"/>
            <w:color w:val="000000"/>
            <w:sz w:val="24"/>
          </w:rPr>
          <w:delText>mechanism</w:delText>
        </w:r>
        <w:r w:rsidR="0037097A" w:rsidRPr="00FC70D4" w:rsidDel="00F77976">
          <w:rPr>
            <w:rFonts w:ascii="Times New Roman" w:hAnsi="Times New Roman" w:hint="eastAsia"/>
            <w:color w:val="000000"/>
            <w:sz w:val="24"/>
          </w:rPr>
          <w:delText>.</w:delText>
        </w:r>
      </w:del>
    </w:p>
    <w:p w:rsidR="00A95568" w:rsidRDefault="00A95568">
      <w:pPr>
        <w:widowControl/>
        <w:spacing w:line="480" w:lineRule="auto"/>
        <w:ind w:firstLineChars="200" w:firstLine="480"/>
        <w:rPr>
          <w:ins w:id="1452" w:author="季 晨瑞" w:date="2018-09-23T13:27:00Z"/>
          <w:rFonts w:ascii="Times New Roman" w:hAnsi="Times New Roman"/>
          <w:color w:val="000000"/>
          <w:sz w:val="24"/>
        </w:rPr>
      </w:pPr>
    </w:p>
    <w:p w:rsidR="005F11BA" w:rsidDel="00A95568" w:rsidRDefault="00A82BA9" w:rsidP="00A95568">
      <w:pPr>
        <w:widowControl/>
        <w:spacing w:line="480" w:lineRule="auto"/>
        <w:jc w:val="center"/>
        <w:rPr>
          <w:del w:id="1453" w:author="季 晨瑞" w:date="2018-09-21T17:46:00Z"/>
          <w:rFonts w:ascii="Times New Roman" w:hAnsi="Times New Roman"/>
          <w:b/>
          <w:bCs/>
          <w:color w:val="000000"/>
          <w:sz w:val="30"/>
          <w:szCs w:val="30"/>
        </w:rPr>
      </w:pPr>
      <w:ins w:id="1454" w:author="季 晨瑞" w:date="2018-10-09T16:12:00Z">
        <w:r>
          <w:rPr>
            <w:noProof/>
          </w:rPr>
          <w:drawing>
            <wp:inline distT="0" distB="0" distL="0" distR="0">
              <wp:extent cx="5274310" cy="370141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nduc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ins w:id="1455" w:author="lenovo" w:date="2017-09-22T10:33:00Z">
        <w:del w:id="1456" w:author="季 晨瑞" w:date="2018-09-21T17:46:00Z">
          <w:r w:rsidR="00AF7E79" w:rsidDel="00F77976">
            <w:rPr>
              <w:noProof/>
            </w:rPr>
            <w:drawing>
              <wp:inline distT="0" distB="0" distL="0" distR="0">
                <wp:extent cx="5043170" cy="3565525"/>
                <wp:effectExtent l="0" t="0" r="0" b="0"/>
                <wp:docPr id="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A95568" w:rsidRDefault="00A95568">
      <w:pPr>
        <w:widowControl/>
        <w:spacing w:line="480" w:lineRule="auto"/>
        <w:jc w:val="center"/>
        <w:rPr>
          <w:ins w:id="1457" w:author="季 晨瑞" w:date="2018-09-23T13:32:00Z"/>
          <w:rFonts w:ascii="Times New Roman" w:hAnsi="Times New Roman"/>
          <w:b/>
          <w:bCs/>
          <w:color w:val="000000"/>
          <w:sz w:val="30"/>
          <w:szCs w:val="30"/>
        </w:rPr>
      </w:pPr>
    </w:p>
    <w:p w:rsidR="005F11BA" w:rsidRPr="00FC70D4" w:rsidDel="00F77976" w:rsidRDefault="00F31D7E">
      <w:pPr>
        <w:widowControl/>
        <w:spacing w:line="480" w:lineRule="auto"/>
        <w:jc w:val="center"/>
        <w:rPr>
          <w:ins w:id="1458" w:author="lenovo" w:date="2017-09-22T10:33:00Z"/>
          <w:del w:id="1459" w:author="季 晨瑞" w:date="2018-09-21T17:46:00Z"/>
          <w:rFonts w:ascii="Times New Roman" w:hAnsi="Times New Roman"/>
          <w:color w:val="000000"/>
          <w:sz w:val="24"/>
        </w:rPr>
      </w:pPr>
      <w:ins w:id="1460" w:author="季 晨瑞" w:date="2018-09-23T13:33:00Z">
        <w:r>
          <w:rPr>
            <w:rFonts w:ascii="Times New Roman" w:hAnsi="Times New Roman"/>
            <w:color w:val="000000"/>
            <w:sz w:val="24"/>
          </w:rPr>
          <w:t>Fig.</w:t>
        </w:r>
      </w:ins>
      <w:ins w:id="1461" w:author="季 晨瑞" w:date="2018-10-06T15:04:00Z">
        <w:r w:rsidR="000275F5">
          <w:rPr>
            <w:rFonts w:ascii="Times New Roman" w:hAnsi="Times New Roman"/>
            <w:color w:val="000000"/>
            <w:sz w:val="24"/>
          </w:rPr>
          <w:t>6</w:t>
        </w:r>
      </w:ins>
      <w:ins w:id="1462" w:author="季 晨瑞" w:date="2018-09-23T13:34:00Z">
        <w:r>
          <w:rPr>
            <w:rFonts w:ascii="Times New Roman" w:hAnsi="Times New Roman"/>
            <w:color w:val="000000"/>
            <w:sz w:val="24"/>
          </w:rPr>
          <w:t xml:space="preserve"> The conductivities of different crosslinked hybrid membrane</w:t>
        </w:r>
      </w:ins>
      <w:ins w:id="1463" w:author="lenovo" w:date="2017-09-22T10:33:00Z">
        <w:del w:id="1464" w:author="季 晨瑞" w:date="2018-09-21T17:46:00Z">
          <w:r w:rsidR="005F11BA" w:rsidRPr="00FC70D4" w:rsidDel="00F77976">
            <w:rPr>
              <w:rFonts w:ascii="Times New Roman" w:hAnsi="Times New Roman" w:hint="eastAsia"/>
              <w:color w:val="000000"/>
              <w:sz w:val="24"/>
            </w:rPr>
            <w:delText>(a)</w:delText>
          </w:r>
        </w:del>
      </w:ins>
    </w:p>
    <w:p w:rsidR="005F11BA" w:rsidDel="00F77976" w:rsidRDefault="00AF7E79">
      <w:pPr>
        <w:widowControl/>
        <w:spacing w:line="480" w:lineRule="auto"/>
        <w:jc w:val="center"/>
        <w:rPr>
          <w:ins w:id="1465" w:author="lenovo" w:date="2017-09-22T10:33:00Z"/>
          <w:del w:id="1466" w:author="季 晨瑞" w:date="2018-09-21T17:46:00Z"/>
          <w:rFonts w:ascii="Times New Roman" w:hAnsi="Times New Roman"/>
          <w:color w:val="000000"/>
          <w:sz w:val="30"/>
          <w:szCs w:val="30"/>
        </w:rPr>
      </w:pPr>
      <w:ins w:id="1467" w:author="lenovo" w:date="2017-09-22T10:33:00Z">
        <w:del w:id="1468" w:author="季 晨瑞" w:date="2018-09-21T17:46:00Z">
          <w:r w:rsidDel="00F77976">
            <w:rPr>
              <w:noProof/>
            </w:rPr>
            <w:drawing>
              <wp:inline distT="0" distB="0" distL="0" distR="0">
                <wp:extent cx="5043170" cy="3565525"/>
                <wp:effectExtent l="0" t="0" r="0" b="0"/>
                <wp:docPr id="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ins>
    </w:p>
    <w:p w:rsidR="005F11BA" w:rsidRPr="00FC70D4" w:rsidDel="00F77976" w:rsidRDefault="005F11BA">
      <w:pPr>
        <w:widowControl/>
        <w:spacing w:line="480" w:lineRule="auto"/>
        <w:jc w:val="center"/>
        <w:rPr>
          <w:ins w:id="1469" w:author="lenovo" w:date="2017-09-22T10:33:00Z"/>
          <w:del w:id="1470" w:author="季 晨瑞" w:date="2018-09-21T17:46:00Z"/>
          <w:rFonts w:ascii="Times New Roman" w:hAnsi="Times New Roman"/>
          <w:sz w:val="24"/>
        </w:rPr>
        <w:pPrChange w:id="1471" w:author="季 晨瑞" w:date="2018-09-23T13:31:00Z">
          <w:pPr>
            <w:widowControl/>
            <w:spacing w:line="480" w:lineRule="auto"/>
            <w:ind w:left="-136"/>
            <w:jc w:val="center"/>
          </w:pPr>
        </w:pPrChange>
      </w:pPr>
      <w:ins w:id="1472" w:author="lenovo" w:date="2017-09-22T10:33:00Z">
        <w:del w:id="1473" w:author="季 晨瑞" w:date="2018-09-21T17:46:00Z">
          <w:r w:rsidRPr="00FC70D4" w:rsidDel="00F77976">
            <w:rPr>
              <w:rFonts w:ascii="Times New Roman" w:hAnsi="Times New Roman"/>
              <w:sz w:val="24"/>
            </w:rPr>
            <w:delText>(b)</w:delText>
          </w:r>
        </w:del>
      </w:ins>
    </w:p>
    <w:p w:rsidR="005F11BA" w:rsidDel="002D5651" w:rsidRDefault="005F11BA">
      <w:pPr>
        <w:widowControl/>
        <w:spacing w:line="480" w:lineRule="auto"/>
        <w:jc w:val="center"/>
        <w:rPr>
          <w:ins w:id="1474" w:author="lenovo" w:date="2017-09-22T10:33:00Z"/>
          <w:del w:id="1475" w:author="季 晨瑞" w:date="2018-09-21T19:14:00Z"/>
          <w:rFonts w:ascii="Times New Roman" w:hAnsi="Times New Roman"/>
          <w:color w:val="000000"/>
          <w:sz w:val="24"/>
        </w:rPr>
        <w:pPrChange w:id="1476" w:author="季 晨瑞" w:date="2018-09-23T13:31:00Z">
          <w:pPr>
            <w:widowControl/>
            <w:spacing w:line="480" w:lineRule="auto"/>
            <w:ind w:left="-136"/>
            <w:jc w:val="center"/>
          </w:pPr>
        </w:pPrChange>
      </w:pPr>
      <w:ins w:id="1477" w:author="lenovo" w:date="2017-09-22T10:33:00Z">
        <w:del w:id="1478" w:author="季 晨瑞" w:date="2018-09-21T17:46:00Z">
          <w:r w:rsidRPr="00FC70D4" w:rsidDel="00F77976">
            <w:rPr>
              <w:rFonts w:ascii="Times New Roman" w:eastAsia="AdvOT999035f4" w:hAnsi="Times New Roman"/>
              <w:color w:val="000000"/>
              <w:sz w:val="24"/>
            </w:rPr>
            <w:delText>Fig.</w:delText>
          </w:r>
          <w:r w:rsidRPr="00FC70D4" w:rsidDel="00F77976">
            <w:rPr>
              <w:rFonts w:ascii="Times New Roman" w:hAnsi="Times New Roman" w:hint="eastAsia"/>
              <w:color w:val="000000"/>
              <w:sz w:val="24"/>
            </w:rPr>
            <w:delText xml:space="preserve">6 the conducitivities of the membranes doped </w:delText>
          </w:r>
          <w:r w:rsidDel="00F77976">
            <w:rPr>
              <w:rFonts w:ascii="Times New Roman" w:hAnsi="Times New Roman" w:hint="eastAsia"/>
              <w:color w:val="000000"/>
              <w:sz w:val="24"/>
            </w:rPr>
            <w:delText xml:space="preserve">in </w:delText>
          </w:r>
          <w:r w:rsidRPr="00FC70D4" w:rsidDel="00F77976">
            <w:rPr>
              <w:rFonts w:ascii="Times New Roman" w:hAnsi="Times New Roman" w:hint="eastAsia"/>
              <w:color w:val="000000"/>
              <w:sz w:val="24"/>
            </w:rPr>
            <w:delText>75%</w:delText>
          </w:r>
          <w:r w:rsidDel="00F77976">
            <w:rPr>
              <w:rFonts w:ascii="Times New Roman" w:hAnsi="Times New Roman" w:hint="eastAsia"/>
              <w:color w:val="000000"/>
              <w:sz w:val="24"/>
            </w:rPr>
            <w:delText xml:space="preserve"> </w:delText>
          </w:r>
          <w:r w:rsidRPr="00FC70D4" w:rsidDel="00F77976">
            <w:rPr>
              <w:rFonts w:ascii="Times New Roman" w:hAnsi="Times New Roman" w:hint="eastAsia"/>
              <w:color w:val="000000"/>
              <w:sz w:val="24"/>
            </w:rPr>
            <w:delText>PA(a) and 85% PA(b)</w:delText>
          </w:r>
        </w:del>
      </w:ins>
    </w:p>
    <w:p w:rsidR="005F11BA" w:rsidRPr="005F11BA" w:rsidRDefault="005F11BA">
      <w:pPr>
        <w:widowControl/>
        <w:spacing w:line="480" w:lineRule="auto"/>
        <w:jc w:val="center"/>
        <w:rPr>
          <w:rFonts w:ascii="Times New Roman" w:hAnsi="Times New Roman"/>
          <w:color w:val="000000"/>
          <w:sz w:val="24"/>
        </w:rPr>
        <w:pPrChange w:id="1479" w:author="季 晨瑞" w:date="2018-09-23T13:31:00Z">
          <w:pPr>
            <w:widowControl/>
            <w:spacing w:line="480" w:lineRule="auto"/>
            <w:ind w:firstLineChars="200" w:firstLine="480"/>
          </w:pPr>
        </w:pPrChange>
      </w:pPr>
    </w:p>
    <w:p w:rsidR="00FC70D4" w:rsidRPr="0052176C" w:rsidRDefault="00FC70D4" w:rsidP="00B10FB0">
      <w:pPr>
        <w:widowControl/>
        <w:spacing w:line="480" w:lineRule="auto"/>
        <w:jc w:val="left"/>
        <w:rPr>
          <w:rFonts w:ascii="Times New Roman" w:eastAsia="AdvOT999035f4" w:hAnsi="Times New Roman"/>
          <w:color w:val="000000"/>
          <w:sz w:val="24"/>
          <w:rPrChange w:id="1480" w:author="季 晨瑞" w:date="2018-10-09T16:14:00Z">
            <w:rPr>
              <w:rFonts w:ascii="Times New Roman" w:eastAsia="AdvOT999035f4" w:hAnsi="Times New Roman"/>
              <w:color w:val="000000"/>
              <w:sz w:val="24"/>
            </w:rPr>
          </w:rPrChange>
        </w:rPr>
      </w:pPr>
      <w:r w:rsidRPr="0052176C">
        <w:rPr>
          <w:rFonts w:ascii="Times New Roman" w:hAnsi="Times New Roman" w:hint="eastAsia"/>
          <w:b/>
          <w:bCs/>
          <w:color w:val="000000"/>
          <w:sz w:val="24"/>
          <w:rPrChange w:id="1481" w:author="季 晨瑞" w:date="2018-10-09T16:14:00Z">
            <w:rPr>
              <w:rFonts w:ascii="Times New Roman" w:hAnsi="Times New Roman" w:hint="eastAsia"/>
              <w:b/>
              <w:bCs/>
              <w:color w:val="000000"/>
              <w:sz w:val="28"/>
              <w:szCs w:val="28"/>
            </w:rPr>
          </w:rPrChange>
        </w:rPr>
        <w:t>3.</w:t>
      </w:r>
      <w:ins w:id="1482" w:author="季 晨瑞" w:date="2018-10-09T16:14:00Z">
        <w:r w:rsidR="0052176C" w:rsidRPr="0052176C">
          <w:rPr>
            <w:rFonts w:ascii="Times New Roman" w:hAnsi="Times New Roman" w:hint="eastAsia"/>
            <w:b/>
            <w:bCs/>
            <w:color w:val="000000"/>
            <w:sz w:val="24"/>
            <w:rPrChange w:id="1483" w:author="季 晨瑞" w:date="2018-10-09T16:14:00Z">
              <w:rPr>
                <w:rFonts w:ascii="Times New Roman" w:hAnsi="Times New Roman" w:hint="eastAsia"/>
                <w:b/>
                <w:bCs/>
                <w:color w:val="000000"/>
                <w:sz w:val="28"/>
                <w:szCs w:val="28"/>
              </w:rPr>
            </w:rPrChange>
          </w:rPr>
          <w:t>6</w:t>
        </w:r>
      </w:ins>
      <w:del w:id="1484" w:author="季 晨瑞" w:date="2018-10-09T16:14:00Z">
        <w:r w:rsidRPr="0052176C" w:rsidDel="0052176C">
          <w:rPr>
            <w:rFonts w:ascii="Times New Roman" w:hAnsi="Times New Roman" w:hint="eastAsia"/>
            <w:b/>
            <w:bCs/>
            <w:color w:val="000000"/>
            <w:sz w:val="24"/>
            <w:rPrChange w:id="1485" w:author="季 晨瑞" w:date="2018-10-09T16:14:00Z">
              <w:rPr>
                <w:rFonts w:ascii="Times New Roman" w:hAnsi="Times New Roman" w:hint="eastAsia"/>
                <w:b/>
                <w:bCs/>
                <w:color w:val="000000"/>
                <w:sz w:val="28"/>
                <w:szCs w:val="28"/>
              </w:rPr>
            </w:rPrChange>
          </w:rPr>
          <w:delText>4</w:delText>
        </w:r>
      </w:del>
      <w:r w:rsidRPr="0052176C">
        <w:rPr>
          <w:rFonts w:ascii="Times New Roman" w:hAnsi="Times New Roman" w:hint="eastAsia"/>
          <w:b/>
          <w:bCs/>
          <w:color w:val="000000"/>
          <w:sz w:val="24"/>
          <w:rPrChange w:id="1486" w:author="季 晨瑞" w:date="2018-10-09T16:14:00Z">
            <w:rPr>
              <w:rFonts w:ascii="Times New Roman" w:hAnsi="Times New Roman" w:hint="eastAsia"/>
              <w:b/>
              <w:bCs/>
              <w:color w:val="000000"/>
              <w:sz w:val="28"/>
              <w:szCs w:val="28"/>
            </w:rPr>
          </w:rPrChange>
        </w:rPr>
        <w:t xml:space="preserve"> </w:t>
      </w:r>
      <w:del w:id="1487" w:author="季 晨瑞" w:date="2018-09-21T18:57:00Z">
        <w:r w:rsidRPr="0052176C" w:rsidDel="00E20244">
          <w:rPr>
            <w:rFonts w:ascii="Times New Roman" w:eastAsia="AdvOTaa6301a5 . B" w:hAnsi="Times New Roman"/>
            <w:b/>
            <w:bCs/>
            <w:color w:val="000000"/>
            <w:sz w:val="24"/>
            <w:rPrChange w:id="1488" w:author="季 晨瑞" w:date="2018-10-09T16:14:00Z">
              <w:rPr>
                <w:rFonts w:ascii="Times New Roman" w:eastAsia="AdvOTaa6301a5 . B" w:hAnsi="Times New Roman"/>
                <w:b/>
                <w:bCs/>
                <w:color w:val="000000"/>
                <w:sz w:val="28"/>
                <w:szCs w:val="28"/>
              </w:rPr>
            </w:rPrChange>
          </w:rPr>
          <w:delText>Mechanical properties and thermogravimetric analysis</w:delText>
        </w:r>
      </w:del>
      <w:ins w:id="1489" w:author="季 晨瑞" w:date="2018-09-21T18:57:00Z">
        <w:r w:rsidR="00E20244" w:rsidRPr="0052176C">
          <w:rPr>
            <w:rFonts w:ascii="Times New Roman" w:eastAsia="AdvOTaa6301a5 . B" w:hAnsi="Times New Roman"/>
            <w:b/>
            <w:bCs/>
            <w:color w:val="000000"/>
            <w:sz w:val="24"/>
            <w:rPrChange w:id="1490" w:author="季 晨瑞" w:date="2018-10-09T16:14:00Z">
              <w:rPr>
                <w:rFonts w:ascii="Times New Roman" w:eastAsia="AdvOTaa6301a5 . B" w:hAnsi="Times New Roman"/>
                <w:b/>
                <w:bCs/>
                <w:color w:val="000000"/>
                <w:sz w:val="28"/>
                <w:szCs w:val="28"/>
              </w:rPr>
            </w:rPrChange>
          </w:rPr>
          <w:t>Alkali</w:t>
        </w:r>
      </w:ins>
      <w:ins w:id="1491" w:author="季 晨瑞" w:date="2018-09-21T18:58:00Z">
        <w:r w:rsidR="00E20244" w:rsidRPr="0052176C">
          <w:rPr>
            <w:rFonts w:ascii="Times New Roman" w:eastAsia="AdvOTaa6301a5 . B" w:hAnsi="Times New Roman"/>
            <w:b/>
            <w:bCs/>
            <w:color w:val="000000"/>
            <w:sz w:val="24"/>
            <w:rPrChange w:id="1492" w:author="季 晨瑞" w:date="2018-10-09T16:14:00Z">
              <w:rPr>
                <w:rFonts w:ascii="Times New Roman" w:eastAsia="AdvOTaa6301a5 . B" w:hAnsi="Times New Roman"/>
                <w:b/>
                <w:bCs/>
                <w:color w:val="000000"/>
                <w:sz w:val="28"/>
                <w:szCs w:val="28"/>
              </w:rPr>
            </w:rPrChange>
          </w:rPr>
          <w:t>ne stability</w:t>
        </w:r>
      </w:ins>
    </w:p>
    <w:p w:rsidR="003579C7" w:rsidRDefault="00FC70D4" w:rsidP="003579C7">
      <w:pPr>
        <w:widowControl/>
        <w:spacing w:line="480" w:lineRule="auto"/>
        <w:ind w:firstLineChars="200" w:firstLine="480"/>
        <w:rPr>
          <w:ins w:id="1493" w:author="季 晨瑞" w:date="2018-09-21T22:02:00Z"/>
          <w:rFonts w:ascii="Times New Roman" w:hAnsi="Times New Roman"/>
          <w:color w:val="000000"/>
          <w:sz w:val="24"/>
        </w:rPr>
      </w:pPr>
      <w:del w:id="1494" w:author="季 晨瑞" w:date="2018-09-21T19:00:00Z">
        <w:r w:rsidRPr="0077266C" w:rsidDel="00E20244">
          <w:rPr>
            <w:rFonts w:ascii="Times New Roman" w:hAnsi="Times New Roman"/>
            <w:sz w:val="24"/>
          </w:rPr>
          <w:delText>T</w:delText>
        </w:r>
      </w:del>
      <w:ins w:id="1495" w:author="季 晨瑞" w:date="2018-09-21T19:00:00Z">
        <w:r w:rsidR="00E20244">
          <w:rPr>
            <w:rFonts w:ascii="Times New Roman" w:hAnsi="Times New Roman"/>
            <w:sz w:val="24"/>
          </w:rPr>
          <w:t>The</w:t>
        </w:r>
      </w:ins>
      <w:del w:id="1496" w:author="季 晨瑞" w:date="2018-09-21T19:00:00Z">
        <w:r w:rsidRPr="0077266C" w:rsidDel="00E20244">
          <w:rPr>
            <w:rFonts w:ascii="Times New Roman" w:hAnsi="Times New Roman"/>
            <w:sz w:val="24"/>
          </w:rPr>
          <w:delText>o investigate thoroughly the</w:delText>
        </w:r>
        <w:r w:rsidRPr="0077266C" w:rsidDel="00E20244">
          <w:rPr>
            <w:rFonts w:ascii="Times New Roman" w:eastAsia="AdvOT999035f4" w:hAnsi="Times New Roman"/>
            <w:color w:val="000000"/>
            <w:sz w:val="24"/>
          </w:rPr>
          <w:delText xml:space="preserve"> influences</w:delText>
        </w:r>
        <w:r w:rsidRPr="0077266C" w:rsidDel="00E20244">
          <w:rPr>
            <w:rFonts w:ascii="Times New Roman" w:hAnsi="Times New Roman"/>
            <w:color w:val="000000"/>
            <w:sz w:val="24"/>
          </w:rPr>
          <w:delText xml:space="preserve"> of the </w:delText>
        </w:r>
        <w:r w:rsidRPr="0077266C" w:rsidDel="00E20244">
          <w:rPr>
            <w:rFonts w:ascii="Times New Roman" w:hAnsi="Times New Roman"/>
            <w:sz w:val="24"/>
          </w:rPr>
          <w:delText xml:space="preserve">incorporation contents of MGO on the mechanical properties and thermal stability of the polymer matrix. The stress-strain curves at room temperature of PA doped membranes are </w:delText>
        </w:r>
        <w:r w:rsidRPr="009C296C" w:rsidDel="00E20244">
          <w:rPr>
            <w:rFonts w:ascii="Times New Roman" w:hAnsi="Times New Roman"/>
            <w:color w:val="000000"/>
            <w:sz w:val="24"/>
          </w:rPr>
          <w:delText>listed in Fig.7</w:delText>
        </w:r>
        <w:r w:rsidR="009C296C" w:rsidRPr="009C296C" w:rsidDel="00E20244">
          <w:rPr>
            <w:rFonts w:ascii="Times New Roman" w:hAnsi="Times New Roman" w:hint="eastAsia"/>
            <w:color w:val="000000"/>
            <w:sz w:val="24"/>
          </w:rPr>
          <w:delText>.</w:delText>
        </w:r>
        <w:r w:rsidRPr="0077266C" w:rsidDel="00E20244">
          <w:rPr>
            <w:rFonts w:ascii="Times New Roman" w:hAnsi="Times New Roman"/>
            <w:color w:val="FF0000"/>
            <w:sz w:val="24"/>
          </w:rPr>
          <w:delText xml:space="preserve"> </w:delText>
        </w:r>
        <w:r w:rsidRPr="0077266C" w:rsidDel="00E20244">
          <w:rPr>
            <w:rFonts w:ascii="Times New Roman" w:eastAsia="AdvOT999035f4" w:hAnsi="Times New Roman"/>
            <w:color w:val="000000"/>
            <w:sz w:val="24"/>
          </w:rPr>
          <w:delText>As seen from the Fig.</w:delText>
        </w:r>
        <w:r w:rsidRPr="0077266C" w:rsidDel="00E20244">
          <w:rPr>
            <w:rFonts w:ascii="Times New Roman" w:hAnsi="Times New Roman"/>
            <w:color w:val="000000"/>
            <w:sz w:val="24"/>
          </w:rPr>
          <w:delText>7</w:delText>
        </w:r>
        <w:r w:rsidRPr="0077266C" w:rsidDel="00E20244">
          <w:rPr>
            <w:rFonts w:ascii="Times New Roman" w:hAnsi="Times New Roman"/>
            <w:sz w:val="24"/>
          </w:rPr>
          <w:delText xml:space="preserve">, </w:delText>
        </w:r>
        <w:r w:rsidRPr="0077266C" w:rsidDel="00E20244">
          <w:rPr>
            <w:rFonts w:ascii="Times New Roman" w:eastAsia="AdvOT999035f4" w:hAnsi="Times New Roman"/>
            <w:color w:val="000000"/>
            <w:sz w:val="24"/>
          </w:rPr>
          <w:delText>the incorporation of</w:delText>
        </w:r>
        <w:r w:rsidRPr="0077266C" w:rsidDel="00E20244">
          <w:rPr>
            <w:rFonts w:ascii="Times New Roman" w:hAnsi="Times New Roman"/>
            <w:color w:val="000000"/>
            <w:sz w:val="24"/>
          </w:rPr>
          <w:delText xml:space="preserve"> </w:delText>
        </w:r>
        <w:r w:rsidRPr="0077266C" w:rsidDel="00E20244">
          <w:rPr>
            <w:rFonts w:ascii="Times New Roman" w:eastAsia="AdvOT999035f4" w:hAnsi="Times New Roman"/>
            <w:color w:val="000000"/>
            <w:sz w:val="24"/>
          </w:rPr>
          <w:delText>MGO sheets into the polymer membranes</w:delText>
        </w:r>
        <w:r w:rsidR="0077266C" w:rsidDel="00E20244">
          <w:rPr>
            <w:rFonts w:ascii="Times New Roman" w:hAnsi="Times New Roman" w:hint="eastAsia"/>
            <w:color w:val="000000"/>
            <w:sz w:val="24"/>
          </w:rPr>
          <w:delText xml:space="preserve"> </w:delText>
        </w:r>
        <w:r w:rsidRPr="0077266C" w:rsidDel="00E20244">
          <w:rPr>
            <w:rFonts w:ascii="Times New Roman" w:eastAsia="AdvOT999035f4" w:hAnsi="Times New Roman"/>
            <w:color w:val="000000"/>
            <w:sz w:val="24"/>
          </w:rPr>
          <w:delText xml:space="preserve">resulted. in a considerable increase in the </w:delText>
        </w:r>
        <w:r w:rsidRPr="0077266C" w:rsidDel="00E20244">
          <w:rPr>
            <w:rFonts w:ascii="Times New Roman" w:hAnsi="Times New Roman"/>
            <w:sz w:val="24"/>
          </w:rPr>
          <w:delText>the mechanical</w:delText>
        </w:r>
        <w:r w:rsidRPr="0077266C" w:rsidDel="00E20244">
          <w:rPr>
            <w:rFonts w:ascii="Times New Roman" w:eastAsia="AdvOT999035f4" w:hAnsi="Times New Roman"/>
            <w:color w:val="000000"/>
            <w:sz w:val="24"/>
          </w:rPr>
          <w:delText xml:space="preserve"> </w:delText>
        </w:r>
        <w:r w:rsidRPr="0077266C" w:rsidDel="00E20244">
          <w:rPr>
            <w:rFonts w:ascii="Times New Roman" w:hAnsi="Times New Roman"/>
            <w:color w:val="000000"/>
            <w:sz w:val="24"/>
          </w:rPr>
          <w:delText xml:space="preserve">strength </w:delText>
        </w:r>
        <w:r w:rsidRPr="0077266C" w:rsidDel="00E20244">
          <w:rPr>
            <w:rFonts w:ascii="Times New Roman" w:eastAsia="AdvOT999035f4" w:hAnsi="Times New Roman"/>
            <w:color w:val="000000"/>
            <w:sz w:val="24"/>
          </w:rPr>
          <w:delText>of the membrane</w:delText>
        </w:r>
        <w:r w:rsidR="0077266C" w:rsidDel="00E20244">
          <w:rPr>
            <w:rFonts w:ascii="Times New Roman" w:eastAsia="AdvOT999035f4"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compared to the</w:delText>
        </w:r>
        <w:r w:rsidR="0077266C" w:rsidRPr="00FC70D4" w:rsidDel="00E20244">
          <w:rPr>
            <w:rFonts w:ascii="Times New Roman" w:hAnsi="Times New Roman" w:hint="eastAsia"/>
            <w:color w:val="000000"/>
            <w:sz w:val="24"/>
          </w:rPr>
          <w:delText xml:space="preserve"> pure </w:delText>
        </w:r>
        <w:r w:rsidR="0077266C" w:rsidRPr="00FC70D4" w:rsidDel="00E20244">
          <w:rPr>
            <w:rFonts w:ascii="Times New Roman" w:eastAsia="AdvOT999035f4" w:hAnsi="Times New Roman"/>
            <w:color w:val="000000"/>
            <w:sz w:val="24"/>
          </w:rPr>
          <w:delText>membrane under the</w:delText>
        </w:r>
        <w:r w:rsidR="0077266C" w:rsidRPr="00FC70D4" w:rsidDel="00E20244">
          <w:rPr>
            <w:rFonts w:ascii="Times New Roman" w:hAnsi="Times New Roman" w:hint="eastAsia"/>
            <w:color w:val="000000"/>
            <w:sz w:val="24"/>
          </w:rPr>
          <w:delText xml:space="preserve"> content of MGO below 4wt%.</w:delText>
        </w:r>
        <w:r w:rsidR="0077266C" w:rsidRPr="00FC70D4" w:rsidDel="00E20244">
          <w:rPr>
            <w:rFonts w:ascii="Times New Roman" w:eastAsia="AdvOT999035f4" w:hAnsi="Times New Roman"/>
            <w:color w:val="000000"/>
            <w:sz w:val="24"/>
          </w:rPr>
          <w:delText>The tensile strength</w:delText>
        </w:r>
        <w:r w:rsidR="0077266C" w:rsidRPr="00FC70D4" w:rsidDel="00E20244">
          <w:rPr>
            <w:rFonts w:ascii="Times New Roman" w:hAnsi="Times New Roman" w:hint="eastAsia"/>
            <w:color w:val="000000"/>
            <w:sz w:val="24"/>
          </w:rPr>
          <w:delText xml:space="preserve"> and </w:delText>
        </w:r>
        <w:r w:rsidR="0077266C" w:rsidRPr="00FC70D4" w:rsidDel="00E20244">
          <w:rPr>
            <w:rFonts w:ascii="Times New Roman" w:eastAsia="AdvOT999035f4" w:hAnsi="Times New Roman"/>
            <w:color w:val="000000"/>
            <w:sz w:val="24"/>
          </w:rPr>
          <w:delText xml:space="preserve">elongation and of </w:delText>
        </w:r>
        <w:r w:rsidR="0077266C" w:rsidRPr="00FC70D4" w:rsidDel="00E20244">
          <w:rPr>
            <w:rFonts w:ascii="Times New Roman" w:hAnsi="Times New Roman" w:hint="eastAsia"/>
            <w:color w:val="000000"/>
            <w:sz w:val="24"/>
          </w:rPr>
          <w:delText>the composite membrane</w:delText>
        </w:r>
        <w:r w:rsidR="0077266C" w:rsidRPr="00FC70D4" w:rsidDel="00E20244">
          <w:rPr>
            <w:rFonts w:ascii="Times New Roman" w:eastAsia="AdvOT999035f4" w:hAnsi="Times New Roman"/>
            <w:color w:val="000000"/>
            <w:sz w:val="24"/>
          </w:rPr>
          <w:delText xml:space="preserve"> </w:delText>
        </w:r>
        <w:r w:rsidR="0077266C" w:rsidRPr="00FC70D4" w:rsidDel="00E20244">
          <w:rPr>
            <w:rFonts w:ascii="Times New Roman" w:hAnsi="Times New Roman" w:hint="eastAsia"/>
            <w:color w:val="000000"/>
            <w:sz w:val="24"/>
          </w:rPr>
          <w:delText xml:space="preserve">doped in 75%PA </w:delText>
        </w:r>
        <w:r w:rsidR="0077266C" w:rsidRPr="00FC70D4" w:rsidDel="00E20244">
          <w:rPr>
            <w:rFonts w:ascii="Times New Roman" w:eastAsia="AdvOT999035f4" w:hAnsi="Times New Roman"/>
            <w:color w:val="000000"/>
            <w:sz w:val="24"/>
          </w:rPr>
          <w:delText>were</w:delText>
        </w:r>
        <w:r w:rsidR="0077266C" w:rsidRPr="00FC70D4" w:rsidDel="00E20244">
          <w:rPr>
            <w:rFonts w:ascii="Times New Roman" w:hAnsi="Times New Roman" w:hint="eastAsia"/>
            <w:color w:val="000000"/>
            <w:sz w:val="24"/>
          </w:rPr>
          <w:delText xml:space="preserve"> 11.0</w:delText>
        </w:r>
        <w:r w:rsidR="0077266C" w:rsidRPr="00FC70D4" w:rsidDel="00E20244">
          <w:rPr>
            <w:rFonts w:ascii="Times New Roman" w:eastAsia="AdvOT999035f4" w:hAnsi="Times New Roman"/>
            <w:color w:val="000000"/>
            <w:sz w:val="24"/>
          </w:rPr>
          <w:delText xml:space="preserve">MPa and </w:delText>
        </w:r>
        <w:r w:rsidR="0077266C" w:rsidRPr="00FC70D4" w:rsidDel="00E20244">
          <w:rPr>
            <w:rFonts w:ascii="Times New Roman" w:hAnsi="Times New Roman" w:hint="eastAsia"/>
            <w:color w:val="000000"/>
            <w:sz w:val="24"/>
          </w:rPr>
          <w:delText>15.1%</w:delText>
        </w:r>
        <w:r w:rsidR="0077266C" w:rsidRPr="00FC70D4" w:rsidDel="00E20244">
          <w:rPr>
            <w:rFonts w:ascii="Times New Roman" w:eastAsia="AdvOT999035f4" w:hAnsi="Times New Roman"/>
            <w:color w:val="000000"/>
            <w:sz w:val="24"/>
          </w:rPr>
          <w:delText>, respectively</w:delText>
        </w:r>
        <w:r w:rsidR="0077266C" w:rsidRPr="00FC70D4" w:rsidDel="00E20244">
          <w:rPr>
            <w:rFonts w:ascii="Times New Roman" w:hAnsi="Times New Roman" w:hint="eastAsia"/>
            <w:color w:val="000000"/>
            <w:sz w:val="24"/>
          </w:rPr>
          <w:delText>.</w:delText>
        </w:r>
        <w:r w:rsidR="0077266C" w:rsidDel="00E20244">
          <w:rPr>
            <w:rFonts w:ascii="Times New Roman" w:hAnsi="Times New Roman" w:hint="eastAsia"/>
            <w:color w:val="000000"/>
            <w:sz w:val="24"/>
          </w:rPr>
          <w:delText xml:space="preserve"> </w:delText>
        </w:r>
        <w:r w:rsidR="0077266C" w:rsidRPr="00FC70D4" w:rsidDel="00E20244">
          <w:rPr>
            <w:rFonts w:ascii="Times New Roman" w:eastAsia="AdvOT999035f4" w:hAnsi="Times New Roman"/>
            <w:color w:val="000000"/>
            <w:sz w:val="24"/>
          </w:rPr>
          <w:delText xml:space="preserve">membranes </w:delText>
        </w:r>
      </w:del>
      <w:ins w:id="1497" w:author="lenovo" w:date="2017-09-22T10:34:00Z">
        <w:del w:id="1498" w:author="季 晨瑞" w:date="2018-09-21T19:00:00Z">
          <w:r w:rsidR="005F11BA" w:rsidDel="00E20244">
            <w:rPr>
              <w:rFonts w:ascii="Times New Roman" w:eastAsia="AdvOT999035f4" w:hAnsi="Times New Roman" w:hint="eastAsia"/>
              <w:color w:val="000000"/>
              <w:sz w:val="24"/>
            </w:rPr>
            <w:delText>M</w:delText>
          </w:r>
          <w:r w:rsidR="005F11BA" w:rsidRPr="00FC70D4" w:rsidDel="00E20244">
            <w:rPr>
              <w:rFonts w:ascii="Times New Roman" w:eastAsia="AdvOT999035f4" w:hAnsi="Times New Roman"/>
              <w:color w:val="000000"/>
              <w:sz w:val="24"/>
            </w:rPr>
            <w:delText xml:space="preserve">embranes </w:delText>
          </w:r>
        </w:del>
      </w:ins>
      <w:del w:id="1499" w:author="季 晨瑞" w:date="2018-09-21T19:00:00Z">
        <w:r w:rsidR="0077266C" w:rsidRPr="00FC70D4" w:rsidDel="00E20244">
          <w:rPr>
            <w:rFonts w:ascii="Times New Roman" w:eastAsia="AdvOT999035f4" w:hAnsi="Times New Roman"/>
            <w:color w:val="000000"/>
            <w:sz w:val="24"/>
          </w:rPr>
          <w:delText xml:space="preserve">could be attributed to the </w:delText>
        </w:r>
        <w:r w:rsidR="0077266C" w:rsidRPr="005F11BA" w:rsidDel="00E20244">
          <w:rPr>
            <w:rFonts w:ascii="Times New Roman" w:eastAsia="AdvOT999035f4" w:hAnsi="Times New Roman"/>
            <w:color w:val="000000"/>
            <w:sz w:val="24"/>
            <w:highlight w:val="yellow"/>
            <w:rPrChange w:id="1500" w:author="lenovo" w:date="2017-09-22T10:34:00Z">
              <w:rPr>
                <w:rFonts w:ascii="Times New Roman" w:eastAsia="AdvOT999035f4" w:hAnsi="Times New Roman"/>
                <w:color w:val="000000"/>
                <w:sz w:val="24"/>
              </w:rPr>
            </w:rPrChange>
          </w:rPr>
          <w:delText>good of</w:delText>
        </w:r>
        <w:r w:rsidR="0077266C" w:rsidDel="00E20244">
          <w:rPr>
            <w:rFonts w:ascii="Times New Roman" w:eastAsia="AdvOT999035f4" w:hAnsi="Times New Roman" w:hint="eastAsia"/>
            <w:color w:val="000000"/>
            <w:sz w:val="24"/>
          </w:rPr>
          <w:delText xml:space="preserve"> </w:delText>
        </w:r>
      </w:del>
      <w:ins w:id="1501" w:author="季 晨瑞" w:date="2018-09-21T19:17:00Z">
        <w:r w:rsidR="002D5651">
          <w:rPr>
            <w:rFonts w:ascii="Times New Roman" w:eastAsia="AdvOT999035f4" w:hAnsi="Times New Roman"/>
            <w:color w:val="000000"/>
            <w:sz w:val="24"/>
          </w:rPr>
          <w:t xml:space="preserve"> alkaline</w:t>
        </w:r>
      </w:ins>
      <w:ins w:id="1502" w:author="季 晨瑞" w:date="2018-09-21T19:18:00Z">
        <w:r w:rsidR="00FA1121">
          <w:rPr>
            <w:rFonts w:ascii="Times New Roman" w:eastAsia="AdvOT999035f4" w:hAnsi="Times New Roman"/>
            <w:color w:val="000000"/>
            <w:sz w:val="24"/>
          </w:rPr>
          <w:t xml:space="preserve"> stability of the hybrid membrane </w:t>
        </w:r>
      </w:ins>
      <w:ins w:id="1503" w:author="季 晨瑞" w:date="2018-09-21T19:19:00Z">
        <w:r w:rsidR="00FA1121">
          <w:rPr>
            <w:rFonts w:ascii="Times New Roman" w:eastAsia="AdvOT999035f4" w:hAnsi="Times New Roman"/>
            <w:color w:val="000000"/>
            <w:sz w:val="24"/>
          </w:rPr>
          <w:t>in 1 mol L</w:t>
        </w:r>
        <w:r w:rsidR="00FA1121">
          <w:rPr>
            <w:rFonts w:ascii="Times New Roman" w:eastAsia="AdvOT999035f4" w:hAnsi="Times New Roman"/>
            <w:color w:val="000000"/>
            <w:sz w:val="24"/>
            <w:vertAlign w:val="superscript"/>
          </w:rPr>
          <w:t>-1</w:t>
        </w:r>
        <w:r w:rsidR="00FA1121">
          <w:rPr>
            <w:rFonts w:ascii="Times New Roman" w:eastAsia="AdvOT999035f4" w:hAnsi="Times New Roman"/>
            <w:color w:val="000000"/>
            <w:sz w:val="24"/>
          </w:rPr>
          <w:t xml:space="preserve"> NaOH</w:t>
        </w:r>
      </w:ins>
      <w:ins w:id="1504" w:author="季 晨瑞" w:date="2018-09-21T19:20:00Z">
        <w:r w:rsidR="00FA1121">
          <w:rPr>
            <w:rFonts w:ascii="Times New Roman" w:eastAsia="AdvOT999035f4" w:hAnsi="Times New Roman"/>
            <w:color w:val="000000"/>
            <w:sz w:val="24"/>
          </w:rPr>
          <w:t xml:space="preserve"> at 80 </w:t>
        </w:r>
        <w:r w:rsidR="00FA1121">
          <w:rPr>
            <w:rFonts w:ascii="Times New Roman" w:hAnsi="Times New Roman"/>
            <w:color w:val="000000"/>
            <w:sz w:val="24"/>
          </w:rPr>
          <w:t>℃ were analyzed by conductivity change</w:t>
        </w:r>
      </w:ins>
      <w:ins w:id="1505" w:author="季 晨瑞" w:date="2018-09-21T19:21:00Z">
        <w:r w:rsidR="00FA1121">
          <w:rPr>
            <w:rFonts w:ascii="Times New Roman" w:hAnsi="Times New Roman"/>
            <w:color w:val="000000"/>
            <w:sz w:val="24"/>
          </w:rPr>
          <w:t xml:space="preserve"> (Fig.</w:t>
        </w:r>
      </w:ins>
      <w:ins w:id="1506" w:author="季 晨瑞" w:date="2018-10-06T15:05:00Z">
        <w:r w:rsidR="000275F5">
          <w:rPr>
            <w:rFonts w:ascii="Times New Roman" w:hAnsi="Times New Roman"/>
            <w:color w:val="000000"/>
            <w:sz w:val="24"/>
          </w:rPr>
          <w:t>7</w:t>
        </w:r>
      </w:ins>
      <w:ins w:id="1507" w:author="季 晨瑞" w:date="2018-09-21T19:21:00Z">
        <w:r w:rsidR="00FA1121">
          <w:rPr>
            <w:rFonts w:ascii="Times New Roman" w:hAnsi="Times New Roman"/>
            <w:color w:val="000000"/>
            <w:sz w:val="24"/>
          </w:rPr>
          <w:t>)</w:t>
        </w:r>
      </w:ins>
      <w:ins w:id="1508" w:author="季 晨瑞" w:date="2018-09-21T19:20:00Z">
        <w:r w:rsidR="00FA1121">
          <w:rPr>
            <w:rFonts w:ascii="Times New Roman" w:hAnsi="Times New Roman"/>
            <w:color w:val="000000"/>
            <w:sz w:val="24"/>
          </w:rPr>
          <w:t>.</w:t>
        </w:r>
      </w:ins>
      <w:ins w:id="1509" w:author="季 晨瑞" w:date="2018-09-21T20:58:00Z">
        <w:r w:rsidR="00DD6F35">
          <w:rPr>
            <w:rFonts w:ascii="Times New Roman" w:hAnsi="Times New Roman"/>
            <w:color w:val="000000"/>
            <w:sz w:val="24"/>
          </w:rPr>
          <w:t xml:space="preserve"> </w:t>
        </w:r>
      </w:ins>
      <w:ins w:id="1510" w:author="季 晨瑞" w:date="2018-09-21T21:25:00Z">
        <w:r w:rsidR="003E2938">
          <w:rPr>
            <w:rFonts w:ascii="Times New Roman" w:hAnsi="Times New Roman"/>
            <w:color w:val="000000"/>
            <w:sz w:val="24"/>
          </w:rPr>
          <w:t xml:space="preserve">The </w:t>
        </w:r>
      </w:ins>
      <w:ins w:id="1511" w:author="季 晨瑞" w:date="2018-10-05T10:30:00Z">
        <w:r w:rsidR="00B63B87">
          <w:rPr>
            <w:rFonts w:ascii="Times New Roman" w:hAnsi="Times New Roman"/>
            <w:color w:val="000000"/>
            <w:sz w:val="24"/>
          </w:rPr>
          <w:t>conductivity of P0 membrane</w:t>
        </w:r>
      </w:ins>
      <w:ins w:id="1512" w:author="季 晨瑞" w:date="2018-09-21T21:25:00Z">
        <w:r w:rsidR="003E2938">
          <w:rPr>
            <w:rFonts w:ascii="Times New Roman" w:hAnsi="Times New Roman"/>
            <w:color w:val="000000"/>
            <w:sz w:val="24"/>
          </w:rPr>
          <w:t xml:space="preserve"> </w:t>
        </w:r>
      </w:ins>
      <w:ins w:id="1513" w:author="季 晨瑞" w:date="2018-09-21T21:26:00Z">
        <w:r w:rsidR="00D65A11">
          <w:rPr>
            <w:rFonts w:ascii="Times New Roman" w:hAnsi="Times New Roman"/>
            <w:color w:val="000000"/>
            <w:sz w:val="24"/>
          </w:rPr>
          <w:t>de</w:t>
        </w:r>
      </w:ins>
      <w:ins w:id="1514" w:author="季 晨瑞" w:date="2018-10-05T10:30:00Z">
        <w:r w:rsidR="00B63B87">
          <w:rPr>
            <w:rFonts w:ascii="Times New Roman" w:hAnsi="Times New Roman"/>
            <w:color w:val="000000"/>
            <w:sz w:val="24"/>
          </w:rPr>
          <w:t>creased</w:t>
        </w:r>
      </w:ins>
      <w:ins w:id="1515" w:author="季 晨瑞" w:date="2018-09-21T21:26:00Z">
        <w:r w:rsidR="00D65A11">
          <w:rPr>
            <w:rFonts w:ascii="Times New Roman" w:hAnsi="Times New Roman"/>
            <w:color w:val="000000"/>
            <w:sz w:val="24"/>
          </w:rPr>
          <w:t xml:space="preserve"> rapidly.</w:t>
        </w:r>
      </w:ins>
      <w:ins w:id="1516" w:author="季 晨瑞" w:date="2018-09-21T21:27:00Z">
        <w:r w:rsidR="00D65A11">
          <w:rPr>
            <w:rFonts w:ascii="Times New Roman" w:hAnsi="Times New Roman"/>
            <w:color w:val="000000"/>
            <w:sz w:val="24"/>
          </w:rPr>
          <w:t xml:space="preserve"> After 200 hours soaking in alkaline solution, t</w:t>
        </w:r>
      </w:ins>
      <w:ins w:id="1517" w:author="季 晨瑞" w:date="2018-09-21T21:28:00Z">
        <w:r w:rsidR="00D65A11">
          <w:rPr>
            <w:rFonts w:ascii="Times New Roman" w:hAnsi="Times New Roman"/>
            <w:color w:val="000000"/>
            <w:sz w:val="24"/>
          </w:rPr>
          <w:t>he conductivity of it only remain 9.5 mS cm</w:t>
        </w:r>
        <w:r w:rsidR="00D65A11">
          <w:rPr>
            <w:rFonts w:ascii="Times New Roman" w:hAnsi="Times New Roman"/>
            <w:color w:val="000000"/>
            <w:sz w:val="24"/>
            <w:vertAlign w:val="superscript"/>
          </w:rPr>
          <w:t>-1</w:t>
        </w:r>
        <w:r w:rsidR="00D65A11">
          <w:rPr>
            <w:rFonts w:ascii="Times New Roman" w:hAnsi="Times New Roman"/>
            <w:color w:val="000000"/>
            <w:sz w:val="24"/>
          </w:rPr>
          <w:t xml:space="preserve"> at 80 ℃ (which is 25% of </w:t>
        </w:r>
      </w:ins>
      <w:ins w:id="1518" w:author="季 晨瑞" w:date="2018-09-21T21:29:00Z">
        <w:r w:rsidR="00D65A11">
          <w:rPr>
            <w:rFonts w:ascii="Times New Roman" w:hAnsi="Times New Roman"/>
            <w:color w:val="000000"/>
            <w:sz w:val="24"/>
          </w:rPr>
          <w:t>its initial level</w:t>
        </w:r>
      </w:ins>
      <w:ins w:id="1519" w:author="季 晨瑞" w:date="2018-09-21T21:28:00Z">
        <w:r w:rsidR="00D65A11">
          <w:rPr>
            <w:rFonts w:ascii="Times New Roman" w:hAnsi="Times New Roman"/>
            <w:color w:val="000000"/>
            <w:sz w:val="24"/>
          </w:rPr>
          <w:t>).</w:t>
        </w:r>
      </w:ins>
      <w:ins w:id="1520" w:author="季 晨瑞" w:date="2018-09-21T21:31:00Z">
        <w:r w:rsidR="00D65A11">
          <w:rPr>
            <w:rFonts w:ascii="Times New Roman" w:hAnsi="Times New Roman"/>
            <w:color w:val="000000"/>
            <w:sz w:val="24"/>
          </w:rPr>
          <w:t xml:space="preserve"> </w:t>
        </w:r>
      </w:ins>
      <w:ins w:id="1521" w:author="季 晨瑞" w:date="2018-09-21T21:47:00Z">
        <w:r w:rsidR="006A17E9">
          <w:rPr>
            <w:rFonts w:ascii="Times New Roman" w:hAnsi="Times New Roman"/>
            <w:color w:val="000000"/>
            <w:sz w:val="24"/>
          </w:rPr>
          <w:t>Notably, the degradation pathway of the Q</w:t>
        </w:r>
      </w:ins>
      <w:ins w:id="1522" w:author="季 晨瑞" w:date="2018-09-21T21:48:00Z">
        <w:r w:rsidR="006A17E9">
          <w:rPr>
            <w:rFonts w:ascii="Times New Roman" w:hAnsi="Times New Roman"/>
            <w:color w:val="000000"/>
            <w:sz w:val="24"/>
          </w:rPr>
          <w:t xml:space="preserve">A groups occurred through substitutional displacement and El </w:t>
        </w:r>
        <w:proofErr w:type="gramStart"/>
        <w:r w:rsidR="006A17E9">
          <w:rPr>
            <w:rFonts w:ascii="Times New Roman" w:hAnsi="Times New Roman"/>
            <w:color w:val="000000"/>
            <w:sz w:val="24"/>
          </w:rPr>
          <w:t>Elimination</w:t>
        </w:r>
      </w:ins>
      <w:ins w:id="1523" w:author="季 晨瑞" w:date="2018-09-21T21:49:00Z">
        <w:r w:rsidR="006A17E9">
          <w:rPr>
            <w:rFonts w:ascii="Times New Roman" w:hAnsi="Times New Roman"/>
            <w:color w:val="000000"/>
            <w:sz w:val="24"/>
            <w:vertAlign w:val="superscript"/>
          </w:rPr>
          <w:t>[</w:t>
        </w:r>
      </w:ins>
      <w:proofErr w:type="gramEnd"/>
      <w:ins w:id="1524" w:author="季 晨瑞" w:date="2018-09-23T13:45:00Z">
        <w:r w:rsidR="00413B06">
          <w:rPr>
            <w:rFonts w:ascii="Times New Roman" w:hAnsi="Times New Roman"/>
            <w:color w:val="000000"/>
            <w:sz w:val="24"/>
            <w:vertAlign w:val="superscript"/>
          </w:rPr>
          <w:t>3</w:t>
        </w:r>
      </w:ins>
      <w:ins w:id="1525" w:author="季 晨瑞" w:date="2018-10-05T15:20:00Z">
        <w:r w:rsidR="00FA0B4E">
          <w:rPr>
            <w:rFonts w:ascii="Times New Roman" w:hAnsi="Times New Roman"/>
            <w:color w:val="000000"/>
            <w:sz w:val="24"/>
            <w:vertAlign w:val="superscript"/>
          </w:rPr>
          <w:t>3</w:t>
        </w:r>
      </w:ins>
      <w:ins w:id="1526" w:author="季 晨瑞" w:date="2018-09-23T13:46:00Z">
        <w:r w:rsidR="00413B06">
          <w:rPr>
            <w:rFonts w:ascii="Times New Roman" w:hAnsi="Times New Roman"/>
            <w:color w:val="000000"/>
            <w:sz w:val="24"/>
            <w:vertAlign w:val="superscript"/>
          </w:rPr>
          <w:t>,3</w:t>
        </w:r>
      </w:ins>
      <w:ins w:id="1527" w:author="季 晨瑞" w:date="2018-10-05T15:20:00Z">
        <w:r w:rsidR="00FA0B4E">
          <w:rPr>
            <w:rFonts w:ascii="Times New Roman" w:hAnsi="Times New Roman"/>
            <w:color w:val="000000"/>
            <w:sz w:val="24"/>
            <w:vertAlign w:val="superscript"/>
          </w:rPr>
          <w:t>4</w:t>
        </w:r>
      </w:ins>
      <w:ins w:id="1528" w:author="季 晨瑞" w:date="2018-09-21T21:49:00Z">
        <w:r w:rsidR="006A17E9">
          <w:rPr>
            <w:rFonts w:ascii="Times New Roman" w:hAnsi="Times New Roman"/>
            <w:color w:val="000000"/>
            <w:sz w:val="24"/>
            <w:vertAlign w:val="superscript"/>
          </w:rPr>
          <w:t>]</w:t>
        </w:r>
        <w:r w:rsidR="006A17E9">
          <w:rPr>
            <w:rFonts w:ascii="Times New Roman" w:hAnsi="Times New Roman"/>
            <w:color w:val="000000"/>
            <w:sz w:val="24"/>
          </w:rPr>
          <w:t xml:space="preserve">. </w:t>
        </w:r>
      </w:ins>
      <w:ins w:id="1529" w:author="季 晨瑞" w:date="2018-09-21T21:36:00Z">
        <w:r w:rsidR="003579C7">
          <w:rPr>
            <w:rFonts w:ascii="Times New Roman" w:hAnsi="Times New Roman"/>
            <w:color w:val="000000"/>
            <w:sz w:val="24"/>
          </w:rPr>
          <w:t xml:space="preserve">Hybrid crosslinking membrane have more stable </w:t>
        </w:r>
      </w:ins>
      <w:ins w:id="1530" w:author="季 晨瑞" w:date="2018-09-21T21:37:00Z">
        <w:r w:rsidR="003579C7">
          <w:rPr>
            <w:rFonts w:ascii="Times New Roman" w:hAnsi="Times New Roman"/>
            <w:color w:val="000000"/>
            <w:sz w:val="24"/>
          </w:rPr>
          <w:t>performance</w:t>
        </w:r>
      </w:ins>
      <w:ins w:id="1531" w:author="季 晨瑞" w:date="2018-09-21T21:42:00Z">
        <w:r w:rsidR="003579C7">
          <w:rPr>
            <w:rFonts w:ascii="Times New Roman" w:hAnsi="Times New Roman"/>
            <w:color w:val="000000"/>
            <w:sz w:val="24"/>
          </w:rPr>
          <w:t xml:space="preserve"> </w:t>
        </w:r>
        <w:r w:rsidR="003579C7">
          <w:rPr>
            <w:rFonts w:ascii="Times New Roman" w:hAnsi="Times New Roman"/>
            <w:color w:val="000000"/>
            <w:sz w:val="24"/>
          </w:rPr>
          <w:lastRenderedPageBreak/>
          <w:t>(</w:t>
        </w:r>
      </w:ins>
      <w:ins w:id="1532" w:author="季 晨瑞" w:date="2018-10-05T10:31:00Z">
        <w:r w:rsidR="00DE112D">
          <w:rPr>
            <w:rFonts w:ascii="Times New Roman" w:hAnsi="Times New Roman"/>
            <w:color w:val="000000"/>
            <w:sz w:val="24"/>
          </w:rPr>
          <w:t>P1/10%Si</w:t>
        </w:r>
      </w:ins>
      <w:ins w:id="1533" w:author="季 晨瑞" w:date="2018-09-21T21:42:00Z">
        <w:r w:rsidR="003579C7">
          <w:rPr>
            <w:rFonts w:ascii="Times New Roman" w:hAnsi="Times New Roman"/>
            <w:color w:val="000000"/>
            <w:sz w:val="24"/>
          </w:rPr>
          <w:t xml:space="preserve"> membrane degrad</w:t>
        </w:r>
      </w:ins>
      <w:ins w:id="1534" w:author="季 晨瑞" w:date="2018-09-21T21:43:00Z">
        <w:r w:rsidR="003579C7">
          <w:rPr>
            <w:rFonts w:ascii="Times New Roman" w:hAnsi="Times New Roman"/>
            <w:color w:val="000000"/>
            <w:sz w:val="24"/>
          </w:rPr>
          <w:t xml:space="preserve">ed 55% and </w:t>
        </w:r>
      </w:ins>
      <w:ins w:id="1535" w:author="季 晨瑞" w:date="2018-10-05T10:31:00Z">
        <w:r w:rsidR="00DE112D">
          <w:rPr>
            <w:rFonts w:ascii="Times New Roman" w:hAnsi="Times New Roman"/>
            <w:color w:val="000000"/>
            <w:sz w:val="24"/>
          </w:rPr>
          <w:t>P2/10%Si</w:t>
        </w:r>
      </w:ins>
      <w:ins w:id="1536" w:author="季 晨瑞" w:date="2018-09-21T21:44:00Z">
        <w:r w:rsidR="003579C7">
          <w:rPr>
            <w:rFonts w:ascii="Times New Roman" w:hAnsi="Times New Roman"/>
            <w:color w:val="000000"/>
            <w:sz w:val="24"/>
          </w:rPr>
          <w:t xml:space="preserve"> membrane only degraded </w:t>
        </w:r>
      </w:ins>
      <w:ins w:id="1537" w:author="季 晨瑞" w:date="2018-09-21T21:45:00Z">
        <w:r w:rsidR="003579C7">
          <w:rPr>
            <w:rFonts w:ascii="Times New Roman" w:hAnsi="Times New Roman"/>
            <w:color w:val="000000"/>
            <w:sz w:val="24"/>
          </w:rPr>
          <w:t>37%.</w:t>
        </w:r>
      </w:ins>
      <w:ins w:id="1538" w:author="季 晨瑞" w:date="2018-09-21T21:42:00Z">
        <w:r w:rsidR="003579C7">
          <w:rPr>
            <w:rFonts w:ascii="Times New Roman" w:hAnsi="Times New Roman"/>
            <w:color w:val="000000"/>
            <w:sz w:val="24"/>
          </w:rPr>
          <w:t>)</w:t>
        </w:r>
      </w:ins>
      <w:ins w:id="1539" w:author="季 晨瑞" w:date="2018-09-21T21:37:00Z">
        <w:r w:rsidR="003579C7">
          <w:rPr>
            <w:rFonts w:ascii="Times New Roman" w:hAnsi="Times New Roman"/>
            <w:color w:val="000000"/>
            <w:sz w:val="24"/>
          </w:rPr>
          <w:t xml:space="preserve"> </w:t>
        </w:r>
      </w:ins>
      <w:ins w:id="1540" w:author="季 晨瑞" w:date="2018-10-05T10:39:00Z">
        <w:r w:rsidR="00DE112D">
          <w:rPr>
            <w:rFonts w:ascii="Times New Roman" w:hAnsi="Times New Roman"/>
            <w:color w:val="000000"/>
            <w:sz w:val="24"/>
          </w:rPr>
          <w:t xml:space="preserve">which is attributed to </w:t>
        </w:r>
      </w:ins>
      <w:ins w:id="1541" w:author="季 晨瑞" w:date="2018-09-21T21:38:00Z">
        <w:r w:rsidR="003579C7">
          <w:rPr>
            <w:rFonts w:ascii="Times New Roman" w:hAnsi="Times New Roman"/>
            <w:color w:val="000000"/>
            <w:sz w:val="24"/>
          </w:rPr>
          <w:t xml:space="preserve">crosslink structure between polymer </w:t>
        </w:r>
      </w:ins>
      <w:ins w:id="1542" w:author="季 晨瑞" w:date="2018-09-21T21:39:00Z">
        <w:r w:rsidR="003579C7">
          <w:rPr>
            <w:rFonts w:ascii="Times New Roman" w:hAnsi="Times New Roman"/>
            <w:color w:val="000000"/>
            <w:sz w:val="24"/>
          </w:rPr>
          <w:t>chains</w:t>
        </w:r>
      </w:ins>
      <w:ins w:id="1543" w:author="季 晨瑞" w:date="2018-10-05T10:40:00Z">
        <w:r w:rsidR="00DE112D">
          <w:rPr>
            <w:rFonts w:ascii="Times New Roman" w:hAnsi="Times New Roman"/>
            <w:color w:val="000000"/>
            <w:sz w:val="24"/>
          </w:rPr>
          <w:t xml:space="preserve"> because it</w:t>
        </w:r>
      </w:ins>
      <w:ins w:id="1544" w:author="季 晨瑞" w:date="2018-09-21T21:39:00Z">
        <w:r w:rsidR="003579C7">
          <w:rPr>
            <w:rFonts w:ascii="Times New Roman" w:hAnsi="Times New Roman"/>
            <w:color w:val="000000"/>
            <w:sz w:val="24"/>
          </w:rPr>
          <w:t xml:space="preserve"> can protect </w:t>
        </w:r>
      </w:ins>
      <w:ins w:id="1545" w:author="季 晨瑞" w:date="2018-09-21T21:40:00Z">
        <w:r w:rsidR="003579C7">
          <w:rPr>
            <w:rFonts w:ascii="Times New Roman" w:hAnsi="Times New Roman"/>
            <w:color w:val="000000"/>
            <w:sz w:val="24"/>
          </w:rPr>
          <w:t>quaternary ammonium from OH</w:t>
        </w:r>
        <w:r w:rsidR="003579C7">
          <w:rPr>
            <w:rFonts w:ascii="Times New Roman" w:hAnsi="Times New Roman"/>
            <w:color w:val="000000"/>
            <w:sz w:val="24"/>
            <w:vertAlign w:val="superscript"/>
          </w:rPr>
          <w:t>-</w:t>
        </w:r>
        <w:r w:rsidR="003579C7">
          <w:rPr>
            <w:rFonts w:ascii="Times New Roman" w:hAnsi="Times New Roman"/>
            <w:color w:val="000000"/>
            <w:sz w:val="24"/>
          </w:rPr>
          <w:t xml:space="preserve"> </w:t>
        </w:r>
        <w:proofErr w:type="gramStart"/>
        <w:r w:rsidR="003579C7">
          <w:rPr>
            <w:rFonts w:ascii="Times New Roman" w:hAnsi="Times New Roman"/>
            <w:color w:val="000000"/>
            <w:sz w:val="24"/>
          </w:rPr>
          <w:t>attack</w:t>
        </w:r>
      </w:ins>
      <w:ins w:id="1546" w:author="季 晨瑞" w:date="2018-09-23T13:46:00Z">
        <w:r w:rsidR="00413B06">
          <w:rPr>
            <w:rFonts w:ascii="Times New Roman" w:hAnsi="Times New Roman"/>
            <w:color w:val="000000"/>
            <w:sz w:val="24"/>
            <w:vertAlign w:val="superscript"/>
          </w:rPr>
          <w:t>[</w:t>
        </w:r>
        <w:proofErr w:type="gramEnd"/>
        <w:r w:rsidR="00413B06">
          <w:rPr>
            <w:rFonts w:ascii="Times New Roman" w:hAnsi="Times New Roman"/>
            <w:color w:val="000000"/>
            <w:sz w:val="24"/>
            <w:vertAlign w:val="superscript"/>
          </w:rPr>
          <w:t>3</w:t>
        </w:r>
      </w:ins>
      <w:ins w:id="1547" w:author="季 晨瑞" w:date="2018-10-05T15:20:00Z">
        <w:r w:rsidR="00FA0B4E">
          <w:rPr>
            <w:rFonts w:ascii="Times New Roman" w:hAnsi="Times New Roman"/>
            <w:color w:val="000000"/>
            <w:sz w:val="24"/>
            <w:vertAlign w:val="superscript"/>
          </w:rPr>
          <w:t>5</w:t>
        </w:r>
      </w:ins>
      <w:ins w:id="1548" w:author="季 晨瑞" w:date="2018-09-23T13:46:00Z">
        <w:r w:rsidR="00413B06">
          <w:rPr>
            <w:rFonts w:ascii="Times New Roman" w:hAnsi="Times New Roman"/>
            <w:color w:val="000000"/>
            <w:sz w:val="24"/>
            <w:vertAlign w:val="superscript"/>
          </w:rPr>
          <w:t>]</w:t>
        </w:r>
      </w:ins>
      <w:ins w:id="1549" w:author="季 晨瑞" w:date="2018-09-21T21:40:00Z">
        <w:r w:rsidR="003579C7">
          <w:rPr>
            <w:rFonts w:ascii="Times New Roman" w:hAnsi="Times New Roman"/>
            <w:color w:val="000000"/>
            <w:sz w:val="24"/>
          </w:rPr>
          <w:t>.</w:t>
        </w:r>
      </w:ins>
      <w:ins w:id="1550" w:author="季 晨瑞" w:date="2018-09-21T21:46:00Z">
        <w:r w:rsidR="006A17E9">
          <w:rPr>
            <w:rFonts w:ascii="Times New Roman" w:hAnsi="Times New Roman"/>
            <w:color w:val="000000"/>
            <w:sz w:val="24"/>
          </w:rPr>
          <w:t xml:space="preserve"> </w:t>
        </w:r>
      </w:ins>
      <w:del w:id="1551" w:author="季 晨瑞" w:date="2018-09-21T19:17:00Z">
        <w:r w:rsidR="0077266C" w:rsidDel="002D5651">
          <w:rPr>
            <w:rFonts w:ascii="Times New Roman" w:eastAsia="AdvOT999035f4" w:hAnsi="Times New Roman" w:hint="eastAsia"/>
            <w:color w:val="000000"/>
            <w:sz w:val="24"/>
          </w:rPr>
          <w:delText xml:space="preserve">  </w:delText>
        </w:r>
        <w:r w:rsidR="0077266C" w:rsidDel="002D5651">
          <w:rPr>
            <w:rFonts w:ascii="Times New Roman" w:hAnsi="Times New Roman" w:hint="eastAsia"/>
            <w:color w:val="000000"/>
            <w:sz w:val="24"/>
          </w:rPr>
          <w:delText xml:space="preserve">  </w:delText>
        </w:r>
        <w:r w:rsidDel="002D5651">
          <w:rPr>
            <w:rFonts w:ascii="Times New Roman" w:eastAsia="AdvOT999035f4" w:hAnsi="Times New Roman" w:hint="eastAsia"/>
            <w:color w:val="000000"/>
            <w:sz w:val="24"/>
          </w:rPr>
          <w:delText xml:space="preserve"> </w:delText>
        </w:r>
      </w:del>
    </w:p>
    <w:p w:rsidR="00B91A20" w:rsidRDefault="00B91A20">
      <w:pPr>
        <w:widowControl/>
        <w:spacing w:line="480" w:lineRule="auto"/>
        <w:ind w:firstLineChars="200" w:firstLine="480"/>
        <w:rPr>
          <w:ins w:id="1552" w:author="季 晨瑞" w:date="2018-09-23T13:35:00Z"/>
          <w:rFonts w:ascii="Times New Roman" w:hAnsi="Times New Roman"/>
          <w:color w:val="000000"/>
          <w:sz w:val="24"/>
        </w:rPr>
      </w:pPr>
      <w:ins w:id="1553" w:author="季 晨瑞" w:date="2018-09-21T22:02:00Z">
        <w:r>
          <w:rPr>
            <w:rFonts w:ascii="Times New Roman" w:hAnsi="Times New Roman"/>
            <w:color w:val="000000"/>
            <w:sz w:val="24"/>
          </w:rPr>
          <w:t>In addition, the differen</w:t>
        </w:r>
      </w:ins>
      <w:ins w:id="1554" w:author="季 晨瑞" w:date="2018-09-22T14:54:00Z">
        <w:r w:rsidR="004B325C">
          <w:rPr>
            <w:rFonts w:ascii="Times New Roman" w:hAnsi="Times New Roman"/>
            <w:color w:val="000000"/>
            <w:sz w:val="24"/>
          </w:rPr>
          <w:t>ce</w:t>
        </w:r>
      </w:ins>
      <w:ins w:id="1555" w:author="季 晨瑞" w:date="2018-09-21T22:02:00Z">
        <w:r>
          <w:rPr>
            <w:rFonts w:ascii="Times New Roman" w:hAnsi="Times New Roman"/>
            <w:color w:val="000000"/>
            <w:sz w:val="24"/>
          </w:rPr>
          <w:t xml:space="preserve"> between </w:t>
        </w:r>
      </w:ins>
      <w:ins w:id="1556" w:author="季 晨瑞" w:date="2018-10-05T10:42:00Z">
        <w:r w:rsidR="00CC7F2D">
          <w:rPr>
            <w:rFonts w:ascii="Times New Roman" w:hAnsi="Times New Roman"/>
            <w:color w:val="000000"/>
            <w:sz w:val="24"/>
          </w:rPr>
          <w:t>P1</w:t>
        </w:r>
      </w:ins>
      <w:ins w:id="1557" w:author="季 晨瑞" w:date="2018-09-21T22:02:00Z">
        <w:r>
          <w:rPr>
            <w:rFonts w:ascii="Times New Roman" w:hAnsi="Times New Roman"/>
            <w:color w:val="000000"/>
            <w:sz w:val="24"/>
          </w:rPr>
          <w:t xml:space="preserve"> membrane and </w:t>
        </w:r>
      </w:ins>
      <w:ins w:id="1558" w:author="季 晨瑞" w:date="2018-10-05T10:42:00Z">
        <w:r w:rsidR="00CC7F2D">
          <w:rPr>
            <w:rFonts w:ascii="Times New Roman" w:hAnsi="Times New Roman"/>
            <w:color w:val="000000"/>
            <w:sz w:val="24"/>
          </w:rPr>
          <w:t>P2</w:t>
        </w:r>
      </w:ins>
      <w:ins w:id="1559" w:author="季 晨瑞" w:date="2018-09-21T22:02:00Z">
        <w:r>
          <w:rPr>
            <w:rFonts w:ascii="Times New Roman" w:hAnsi="Times New Roman"/>
            <w:color w:val="000000"/>
            <w:sz w:val="24"/>
          </w:rPr>
          <w:t xml:space="preserve"> membrane is the posit</w:t>
        </w:r>
      </w:ins>
      <w:ins w:id="1560" w:author="季 晨瑞" w:date="2018-09-21T22:03:00Z">
        <w:r>
          <w:rPr>
            <w:rFonts w:ascii="Times New Roman" w:hAnsi="Times New Roman"/>
            <w:color w:val="000000"/>
            <w:sz w:val="24"/>
          </w:rPr>
          <w:t xml:space="preserve">ion of quaternary ammonium groups in </w:t>
        </w:r>
      </w:ins>
      <w:ins w:id="1561" w:author="季 晨瑞" w:date="2018-10-05T10:43:00Z">
        <w:r w:rsidR="00CC7F2D">
          <w:rPr>
            <w:rFonts w:ascii="Times New Roman" w:hAnsi="Times New Roman"/>
            <w:color w:val="000000"/>
            <w:sz w:val="24"/>
          </w:rPr>
          <w:t xml:space="preserve">their </w:t>
        </w:r>
      </w:ins>
      <w:ins w:id="1562" w:author="季 晨瑞" w:date="2018-09-21T22:03:00Z">
        <w:r>
          <w:rPr>
            <w:rFonts w:ascii="Times New Roman" w:hAnsi="Times New Roman"/>
            <w:color w:val="000000"/>
            <w:sz w:val="24"/>
          </w:rPr>
          <w:t>crosslink structure.</w:t>
        </w:r>
      </w:ins>
      <w:ins w:id="1563" w:author="季 晨瑞" w:date="2018-09-22T14:55:00Z">
        <w:r w:rsidR="004B325C">
          <w:rPr>
            <w:rFonts w:ascii="Times New Roman" w:hAnsi="Times New Roman"/>
            <w:color w:val="000000"/>
            <w:sz w:val="24"/>
          </w:rPr>
          <w:t xml:space="preserve"> In </w:t>
        </w:r>
      </w:ins>
      <w:ins w:id="1564" w:author="季 晨瑞" w:date="2018-10-05T10:43:00Z">
        <w:r w:rsidR="00CC7F2D">
          <w:rPr>
            <w:rFonts w:ascii="Times New Roman" w:hAnsi="Times New Roman"/>
            <w:color w:val="000000"/>
            <w:sz w:val="24"/>
          </w:rPr>
          <w:t>P1</w:t>
        </w:r>
      </w:ins>
      <w:ins w:id="1565" w:author="季 晨瑞" w:date="2018-09-22T14:55:00Z">
        <w:r w:rsidR="004B325C">
          <w:rPr>
            <w:rFonts w:ascii="Times New Roman" w:hAnsi="Times New Roman"/>
            <w:color w:val="000000"/>
            <w:sz w:val="24"/>
          </w:rPr>
          <w:t xml:space="preserve"> crosslin</w:t>
        </w:r>
      </w:ins>
      <w:ins w:id="1566" w:author="季 晨瑞" w:date="2018-09-22T14:56:00Z">
        <w:r w:rsidR="004B325C">
          <w:rPr>
            <w:rFonts w:ascii="Times New Roman" w:hAnsi="Times New Roman"/>
            <w:color w:val="000000"/>
            <w:sz w:val="24"/>
          </w:rPr>
          <w:t>ked membrane the QA groups w</w:t>
        </w:r>
      </w:ins>
      <w:ins w:id="1567" w:author="季 晨瑞" w:date="2018-09-22T15:00:00Z">
        <w:r w:rsidR="004B325C">
          <w:rPr>
            <w:rFonts w:ascii="Times New Roman" w:hAnsi="Times New Roman"/>
            <w:color w:val="000000"/>
            <w:sz w:val="24"/>
          </w:rPr>
          <w:t>ere</w:t>
        </w:r>
      </w:ins>
      <w:ins w:id="1568" w:author="季 晨瑞" w:date="2018-09-22T14:56:00Z">
        <w:r w:rsidR="004B325C">
          <w:rPr>
            <w:rFonts w:ascii="Times New Roman" w:hAnsi="Times New Roman"/>
            <w:color w:val="000000"/>
            <w:sz w:val="24"/>
          </w:rPr>
          <w:t xml:space="preserve"> direct</w:t>
        </w:r>
      </w:ins>
      <w:ins w:id="1569" w:author="季 晨瑞" w:date="2018-09-22T14:57:00Z">
        <w:r w:rsidR="004B325C">
          <w:rPr>
            <w:rFonts w:ascii="Times New Roman" w:hAnsi="Times New Roman"/>
            <w:color w:val="000000"/>
            <w:sz w:val="24"/>
          </w:rPr>
          <w:t xml:space="preserve">ly grafted on polymer chains, meanwhile in </w:t>
        </w:r>
      </w:ins>
      <w:ins w:id="1570" w:author="季 晨瑞" w:date="2018-10-05T10:43:00Z">
        <w:r w:rsidR="00CC7F2D">
          <w:rPr>
            <w:rFonts w:ascii="Times New Roman" w:hAnsi="Times New Roman"/>
            <w:color w:val="000000"/>
            <w:sz w:val="24"/>
          </w:rPr>
          <w:t>P2</w:t>
        </w:r>
      </w:ins>
      <w:ins w:id="1571" w:author="季 晨瑞" w:date="2018-09-22T14:58:00Z">
        <w:r w:rsidR="004B325C">
          <w:rPr>
            <w:rFonts w:ascii="Times New Roman" w:hAnsi="Times New Roman"/>
            <w:color w:val="000000"/>
            <w:sz w:val="24"/>
          </w:rPr>
          <w:t xml:space="preserve"> crosslinked membrane</w:t>
        </w:r>
      </w:ins>
      <w:ins w:id="1572" w:author="季 晨瑞" w:date="2018-09-22T15:00:00Z">
        <w:r w:rsidR="004B325C">
          <w:rPr>
            <w:rFonts w:ascii="Times New Roman" w:hAnsi="Times New Roman"/>
            <w:color w:val="000000"/>
            <w:sz w:val="24"/>
          </w:rPr>
          <w:t xml:space="preserve"> the QA groups were </w:t>
        </w:r>
      </w:ins>
      <w:ins w:id="1573" w:author="季 晨瑞" w:date="2018-09-22T15:03:00Z">
        <w:r w:rsidR="004B325C">
          <w:rPr>
            <w:rFonts w:ascii="Times New Roman" w:hAnsi="Times New Roman"/>
            <w:color w:val="000000"/>
            <w:sz w:val="24"/>
          </w:rPr>
          <w:t>disperse in Si-O-Si crosslink structure</w:t>
        </w:r>
      </w:ins>
      <w:ins w:id="1574" w:author="季 晨瑞" w:date="2018-09-22T15:05:00Z">
        <w:r w:rsidR="000817AA">
          <w:rPr>
            <w:rFonts w:ascii="Times New Roman" w:hAnsi="Times New Roman"/>
            <w:color w:val="000000"/>
            <w:sz w:val="24"/>
          </w:rPr>
          <w:t>.</w:t>
        </w:r>
      </w:ins>
      <w:ins w:id="1575" w:author="季 晨瑞" w:date="2018-09-22T15:13:00Z">
        <w:r w:rsidR="000817AA">
          <w:rPr>
            <w:rFonts w:ascii="Times New Roman" w:hAnsi="Times New Roman"/>
            <w:color w:val="000000"/>
            <w:sz w:val="24"/>
          </w:rPr>
          <w:t xml:space="preserve"> Therefore</w:t>
        </w:r>
      </w:ins>
      <w:ins w:id="1576" w:author="季 晨瑞" w:date="2018-10-05T10:44:00Z">
        <w:r w:rsidR="00CC7F2D">
          <w:rPr>
            <w:rFonts w:ascii="Times New Roman" w:hAnsi="Times New Roman"/>
            <w:color w:val="000000"/>
            <w:sz w:val="24"/>
          </w:rPr>
          <w:t>,</w:t>
        </w:r>
      </w:ins>
      <w:ins w:id="1577" w:author="季 晨瑞" w:date="2018-09-22T15:13:00Z">
        <w:r w:rsidR="000817AA">
          <w:rPr>
            <w:rFonts w:ascii="Times New Roman" w:hAnsi="Times New Roman"/>
            <w:color w:val="000000"/>
            <w:sz w:val="24"/>
          </w:rPr>
          <w:t xml:space="preserve"> </w:t>
        </w:r>
      </w:ins>
      <w:ins w:id="1578" w:author="季 晨瑞" w:date="2018-09-22T15:15:00Z">
        <w:r w:rsidR="000A7E78">
          <w:rPr>
            <w:rFonts w:ascii="Times New Roman" w:hAnsi="Times New Roman"/>
            <w:color w:val="000000"/>
            <w:sz w:val="24"/>
          </w:rPr>
          <w:t>when QA groups were attacked by OH</w:t>
        </w:r>
        <w:r w:rsidR="000A7E78">
          <w:rPr>
            <w:rFonts w:ascii="Times New Roman" w:hAnsi="Times New Roman"/>
            <w:color w:val="000000"/>
            <w:sz w:val="24"/>
            <w:vertAlign w:val="superscript"/>
          </w:rPr>
          <w:t>-</w:t>
        </w:r>
        <w:r w:rsidR="000A7E78">
          <w:rPr>
            <w:rFonts w:ascii="Times New Roman" w:hAnsi="Times New Roman"/>
            <w:color w:val="000000"/>
            <w:sz w:val="24"/>
          </w:rPr>
          <w:t xml:space="preserve">, The </w:t>
        </w:r>
      </w:ins>
      <w:ins w:id="1579" w:author="季 晨瑞" w:date="2018-09-22T15:16:00Z">
        <w:r w:rsidR="000A7E78">
          <w:rPr>
            <w:rFonts w:ascii="Times New Roman" w:hAnsi="Times New Roman"/>
            <w:color w:val="000000"/>
            <w:sz w:val="24"/>
          </w:rPr>
          <w:t xml:space="preserve">crosslink structure of </w:t>
        </w:r>
      </w:ins>
      <w:ins w:id="1580" w:author="季 晨瑞" w:date="2018-10-05T10:44:00Z">
        <w:r w:rsidR="00CC7F2D">
          <w:rPr>
            <w:rFonts w:ascii="Times New Roman" w:hAnsi="Times New Roman"/>
            <w:color w:val="000000"/>
            <w:sz w:val="24"/>
          </w:rPr>
          <w:t>P1</w:t>
        </w:r>
      </w:ins>
      <w:ins w:id="1581" w:author="季 晨瑞" w:date="2018-09-22T15:16:00Z">
        <w:r w:rsidR="000A7E78">
          <w:rPr>
            <w:rFonts w:ascii="Times New Roman" w:hAnsi="Times New Roman"/>
            <w:color w:val="000000"/>
            <w:sz w:val="24"/>
          </w:rPr>
          <w:t xml:space="preserve"> </w:t>
        </w:r>
      </w:ins>
      <w:ins w:id="1582" w:author="季 晨瑞" w:date="2018-09-22T15:17:00Z">
        <w:r w:rsidR="000A7E78">
          <w:rPr>
            <w:rFonts w:ascii="Times New Roman" w:hAnsi="Times New Roman"/>
            <w:color w:val="000000"/>
            <w:sz w:val="24"/>
          </w:rPr>
          <w:t>membrane will degrade</w:t>
        </w:r>
      </w:ins>
      <w:ins w:id="1583" w:author="季 晨瑞" w:date="2018-09-22T15:18:00Z">
        <w:r w:rsidR="000A7E78">
          <w:rPr>
            <w:rFonts w:ascii="Times New Roman" w:hAnsi="Times New Roman"/>
            <w:color w:val="000000"/>
            <w:sz w:val="24"/>
          </w:rPr>
          <w:t xml:space="preserve"> and its integrity will be damaged</w:t>
        </w:r>
      </w:ins>
      <w:ins w:id="1584" w:author="季 晨瑞" w:date="2018-09-22T15:19:00Z">
        <w:r w:rsidR="000A7E78">
          <w:rPr>
            <w:rFonts w:ascii="Times New Roman" w:hAnsi="Times New Roman"/>
            <w:color w:val="000000"/>
            <w:sz w:val="24"/>
          </w:rPr>
          <w:t>. As for QA groups in P</w:t>
        </w:r>
      </w:ins>
      <w:ins w:id="1585" w:author="季 晨瑞" w:date="2018-10-05T10:46:00Z">
        <w:r w:rsidR="00CC7F2D">
          <w:rPr>
            <w:rFonts w:ascii="Times New Roman" w:hAnsi="Times New Roman"/>
            <w:color w:val="000000"/>
            <w:sz w:val="24"/>
          </w:rPr>
          <w:t>2</w:t>
        </w:r>
      </w:ins>
      <w:ins w:id="1586" w:author="季 晨瑞" w:date="2018-09-22T15:20:00Z">
        <w:r w:rsidR="000A7E78">
          <w:rPr>
            <w:rFonts w:ascii="Times New Roman" w:hAnsi="Times New Roman"/>
            <w:color w:val="000000"/>
            <w:sz w:val="24"/>
          </w:rPr>
          <w:t xml:space="preserve"> membrane, they will degrade too, but </w:t>
        </w:r>
      </w:ins>
      <w:ins w:id="1587" w:author="季 晨瑞" w:date="2018-09-22T15:21:00Z">
        <w:r w:rsidR="000A7E78">
          <w:rPr>
            <w:rFonts w:ascii="Times New Roman" w:hAnsi="Times New Roman"/>
            <w:color w:val="000000"/>
            <w:sz w:val="24"/>
          </w:rPr>
          <w:t>their degradation didn’t influence the crosslink structure.</w:t>
        </w:r>
      </w:ins>
      <w:ins w:id="1588" w:author="季 晨瑞" w:date="2018-09-22T15:23:00Z">
        <w:r w:rsidR="000A7E78">
          <w:rPr>
            <w:rFonts w:ascii="Times New Roman" w:hAnsi="Times New Roman"/>
            <w:color w:val="000000"/>
            <w:sz w:val="24"/>
          </w:rPr>
          <w:t xml:space="preserve"> After soaking in alkaline solution, the crosslink structure </w:t>
        </w:r>
      </w:ins>
      <w:ins w:id="1589" w:author="季 晨瑞" w:date="2018-09-22T15:24:00Z">
        <w:r w:rsidR="009D555E">
          <w:rPr>
            <w:rFonts w:ascii="Times New Roman" w:hAnsi="Times New Roman"/>
            <w:color w:val="000000"/>
            <w:sz w:val="24"/>
          </w:rPr>
          <w:t>of</w:t>
        </w:r>
      </w:ins>
      <w:ins w:id="1590" w:author="季 晨瑞" w:date="2018-09-22T15:23:00Z">
        <w:r w:rsidR="000A7E78">
          <w:rPr>
            <w:rFonts w:ascii="Times New Roman" w:hAnsi="Times New Roman"/>
            <w:color w:val="000000"/>
            <w:sz w:val="24"/>
          </w:rPr>
          <w:t xml:space="preserve"> </w:t>
        </w:r>
      </w:ins>
      <w:ins w:id="1591" w:author="季 晨瑞" w:date="2018-10-05T10:47:00Z">
        <w:r w:rsidR="00CC7F2D">
          <w:rPr>
            <w:rFonts w:ascii="Times New Roman" w:hAnsi="Times New Roman"/>
            <w:color w:val="000000"/>
            <w:sz w:val="24"/>
          </w:rPr>
          <w:t>P2</w:t>
        </w:r>
      </w:ins>
      <w:ins w:id="1592" w:author="季 晨瑞" w:date="2018-09-22T15:24:00Z">
        <w:r w:rsidR="009D555E">
          <w:rPr>
            <w:rFonts w:ascii="Times New Roman" w:hAnsi="Times New Roman"/>
            <w:color w:val="000000"/>
            <w:sz w:val="24"/>
          </w:rPr>
          <w:t xml:space="preserve"> membrane </w:t>
        </w:r>
      </w:ins>
      <w:ins w:id="1593" w:author="季 晨瑞" w:date="2018-09-22T15:25:00Z">
        <w:r w:rsidR="009D555E">
          <w:rPr>
            <w:rFonts w:ascii="Times New Roman" w:hAnsi="Times New Roman"/>
            <w:color w:val="000000"/>
            <w:sz w:val="24"/>
          </w:rPr>
          <w:t>remain</w:t>
        </w:r>
      </w:ins>
      <w:ins w:id="1594" w:author="季 晨瑞" w:date="2018-09-22T15:27:00Z">
        <w:r w:rsidR="009D555E">
          <w:rPr>
            <w:rFonts w:ascii="Times New Roman" w:hAnsi="Times New Roman"/>
            <w:color w:val="000000"/>
            <w:sz w:val="24"/>
          </w:rPr>
          <w:t>ed</w:t>
        </w:r>
      </w:ins>
      <w:ins w:id="1595" w:author="季 晨瑞" w:date="2018-09-22T15:25:00Z">
        <w:r w:rsidR="009D555E">
          <w:rPr>
            <w:rFonts w:ascii="Times New Roman" w:hAnsi="Times New Roman"/>
            <w:color w:val="000000"/>
            <w:sz w:val="24"/>
          </w:rPr>
          <w:t xml:space="preserve"> intact but</w:t>
        </w:r>
      </w:ins>
      <w:ins w:id="1596" w:author="季 晨瑞" w:date="2018-09-22T15:26:00Z">
        <w:r w:rsidR="009D555E">
          <w:rPr>
            <w:rFonts w:ascii="Times New Roman" w:hAnsi="Times New Roman"/>
            <w:color w:val="000000"/>
            <w:sz w:val="24"/>
          </w:rPr>
          <w:t xml:space="preserve"> the crosslink structure of </w:t>
        </w:r>
      </w:ins>
      <w:ins w:id="1597" w:author="季 晨瑞" w:date="2018-10-05T10:47:00Z">
        <w:r w:rsidR="00CC7F2D">
          <w:rPr>
            <w:rFonts w:ascii="Times New Roman" w:hAnsi="Times New Roman"/>
            <w:color w:val="000000"/>
            <w:sz w:val="24"/>
          </w:rPr>
          <w:t>P1</w:t>
        </w:r>
      </w:ins>
      <w:ins w:id="1598" w:author="季 晨瑞" w:date="2018-09-22T15:26:00Z">
        <w:r w:rsidR="009D555E">
          <w:rPr>
            <w:rFonts w:ascii="Times New Roman" w:hAnsi="Times New Roman"/>
            <w:color w:val="000000"/>
            <w:sz w:val="24"/>
          </w:rPr>
          <w:t xml:space="preserve"> membrane </w:t>
        </w:r>
      </w:ins>
      <w:ins w:id="1599" w:author="季 晨瑞" w:date="2018-10-05T10:48:00Z">
        <w:r w:rsidR="00CC7F2D">
          <w:rPr>
            <w:rFonts w:ascii="Times New Roman" w:hAnsi="Times New Roman"/>
            <w:color w:val="000000"/>
            <w:sz w:val="24"/>
          </w:rPr>
          <w:t>detached from polymer chains</w:t>
        </w:r>
      </w:ins>
      <w:ins w:id="1600" w:author="季 晨瑞" w:date="2018-09-22T15:27:00Z">
        <w:r w:rsidR="009D555E">
          <w:rPr>
            <w:rFonts w:ascii="Times New Roman" w:hAnsi="Times New Roman"/>
            <w:color w:val="000000"/>
            <w:sz w:val="24"/>
          </w:rPr>
          <w:t xml:space="preserve"> because of the degradations of QA</w:t>
        </w:r>
      </w:ins>
      <w:ins w:id="1601" w:author="季 晨瑞" w:date="2018-09-22T15:28:00Z">
        <w:r w:rsidR="009D555E">
          <w:rPr>
            <w:rFonts w:ascii="Times New Roman" w:hAnsi="Times New Roman"/>
            <w:color w:val="000000"/>
            <w:sz w:val="24"/>
          </w:rPr>
          <w:t xml:space="preserve"> groups.</w:t>
        </w:r>
      </w:ins>
      <w:ins w:id="1602" w:author="季 晨瑞" w:date="2018-10-05T10:49:00Z">
        <w:r w:rsidR="00CC7F2D">
          <w:rPr>
            <w:rFonts w:ascii="Times New Roman" w:hAnsi="Times New Roman"/>
            <w:color w:val="000000"/>
            <w:sz w:val="24"/>
          </w:rPr>
          <w:t xml:space="preserve"> Therefore, P2 membranes are more stable than P1 membrane in alkaline c</w:t>
        </w:r>
      </w:ins>
      <w:ins w:id="1603" w:author="季 晨瑞" w:date="2018-10-05T10:50:00Z">
        <w:r w:rsidR="00CC7F2D">
          <w:rPr>
            <w:rFonts w:ascii="Times New Roman" w:hAnsi="Times New Roman"/>
            <w:color w:val="000000"/>
            <w:sz w:val="24"/>
          </w:rPr>
          <w:t>ircumstance</w:t>
        </w:r>
        <w:r w:rsidR="00BE02A8">
          <w:rPr>
            <w:rFonts w:ascii="Times New Roman" w:hAnsi="Times New Roman"/>
            <w:color w:val="000000"/>
            <w:sz w:val="24"/>
          </w:rPr>
          <w:t>.</w:t>
        </w:r>
      </w:ins>
    </w:p>
    <w:p w:rsidR="00064E97" w:rsidRDefault="00A33998" w:rsidP="00064E97">
      <w:pPr>
        <w:widowControl/>
        <w:spacing w:line="480" w:lineRule="auto"/>
        <w:jc w:val="center"/>
        <w:rPr>
          <w:ins w:id="1604" w:author="季 晨瑞" w:date="2018-09-23T13:35:00Z"/>
          <w:rFonts w:ascii="Times New Roman" w:hAnsi="Times New Roman"/>
          <w:color w:val="000000"/>
          <w:sz w:val="24"/>
        </w:rPr>
      </w:pPr>
      <w:ins w:id="1605" w:author="季 晨瑞" w:date="2018-10-09T16:01:00Z">
        <w:r>
          <w:rPr>
            <w:rFonts w:ascii="Times New Roman" w:hAnsi="Times New Roman"/>
            <w:noProof/>
            <w:color w:val="000000"/>
            <w:sz w:val="24"/>
          </w:rPr>
          <w:lastRenderedPageBreak/>
          <w:drawing>
            <wp:inline distT="0" distB="0" distL="0" distR="0">
              <wp:extent cx="5274310" cy="370141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耐碱.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p>
    <w:p w:rsidR="00064E97" w:rsidRPr="000A7E78" w:rsidRDefault="00064E97">
      <w:pPr>
        <w:widowControl/>
        <w:spacing w:line="480" w:lineRule="auto"/>
        <w:jc w:val="center"/>
        <w:rPr>
          <w:rFonts w:ascii="Times New Roman" w:hAnsi="Times New Roman"/>
          <w:color w:val="000000"/>
          <w:sz w:val="24"/>
        </w:rPr>
        <w:pPrChange w:id="1606" w:author="季 晨瑞" w:date="2018-09-23T13:35:00Z">
          <w:pPr>
            <w:widowControl/>
            <w:spacing w:line="480" w:lineRule="auto"/>
            <w:ind w:firstLineChars="200" w:firstLine="480"/>
          </w:pPr>
        </w:pPrChange>
      </w:pPr>
      <w:ins w:id="1607" w:author="季 晨瑞" w:date="2018-09-23T13:35:00Z">
        <w:r>
          <w:rPr>
            <w:rFonts w:ascii="Times New Roman" w:hAnsi="Times New Roman" w:hint="eastAsia"/>
            <w:color w:val="000000"/>
            <w:sz w:val="24"/>
          </w:rPr>
          <w:t>F</w:t>
        </w:r>
        <w:r>
          <w:rPr>
            <w:rFonts w:ascii="Times New Roman" w:hAnsi="Times New Roman"/>
            <w:color w:val="000000"/>
            <w:sz w:val="24"/>
          </w:rPr>
          <w:t>ig.</w:t>
        </w:r>
      </w:ins>
      <w:ins w:id="1608" w:author="季 晨瑞" w:date="2018-10-06T15:04:00Z">
        <w:r w:rsidR="000275F5">
          <w:rPr>
            <w:rFonts w:ascii="Times New Roman" w:hAnsi="Times New Roman"/>
            <w:color w:val="000000"/>
            <w:sz w:val="24"/>
          </w:rPr>
          <w:t>7</w:t>
        </w:r>
      </w:ins>
      <w:ins w:id="1609" w:author="季 晨瑞" w:date="2018-09-23T13:35:00Z">
        <w:r>
          <w:rPr>
            <w:rFonts w:ascii="Times New Roman" w:hAnsi="Times New Roman"/>
            <w:color w:val="000000"/>
            <w:sz w:val="24"/>
          </w:rPr>
          <w:t xml:space="preserve"> </w:t>
        </w:r>
      </w:ins>
      <w:ins w:id="1610" w:author="季 晨瑞" w:date="2018-09-23T13:36:00Z">
        <w:r>
          <w:rPr>
            <w:rFonts w:ascii="Times New Roman" w:hAnsi="Times New Roman"/>
            <w:color w:val="000000"/>
            <w:sz w:val="24"/>
          </w:rPr>
          <w:t>Time-resolved hydroxide conductivity of crosslinked hybrid membranes in 1 M KOH solut</w:t>
        </w:r>
      </w:ins>
      <w:ins w:id="1611" w:author="季 晨瑞" w:date="2018-09-23T13:37:00Z">
        <w:r>
          <w:rPr>
            <w:rFonts w:ascii="Times New Roman" w:hAnsi="Times New Roman"/>
            <w:color w:val="000000"/>
            <w:sz w:val="24"/>
          </w:rPr>
          <w:t>ion at 80 ℃</w:t>
        </w:r>
      </w:ins>
    </w:p>
    <w:p w:rsidR="0037097A" w:rsidRPr="0052176C" w:rsidDel="005F11BA" w:rsidRDefault="009D555E" w:rsidP="0077266C">
      <w:pPr>
        <w:widowControl/>
        <w:spacing w:line="480" w:lineRule="auto"/>
        <w:jc w:val="center"/>
        <w:rPr>
          <w:del w:id="1612" w:author="lenovo" w:date="2017-09-22T10:33:00Z"/>
          <w:rFonts w:ascii="Times New Roman" w:hAnsi="Times New Roman"/>
          <w:color w:val="000000"/>
          <w:sz w:val="24"/>
          <w:rPrChange w:id="1613" w:author="季 晨瑞" w:date="2018-10-09T16:15:00Z">
            <w:rPr>
              <w:del w:id="1614" w:author="lenovo" w:date="2017-09-22T10:33:00Z"/>
              <w:rFonts w:ascii="Times New Roman" w:hAnsi="Times New Roman"/>
              <w:b/>
              <w:bCs/>
              <w:color w:val="000000"/>
              <w:sz w:val="30"/>
              <w:szCs w:val="30"/>
            </w:rPr>
          </w:rPrChange>
        </w:rPr>
      </w:pPr>
      <w:ins w:id="1615" w:author="季 晨瑞" w:date="2018-09-22T15:28:00Z">
        <w:r w:rsidRPr="0052176C">
          <w:rPr>
            <w:rFonts w:ascii="Times New Roman" w:hAnsi="Times New Roman"/>
            <w:b/>
            <w:bCs/>
            <w:color w:val="000000"/>
            <w:sz w:val="24"/>
            <w:rPrChange w:id="1616" w:author="季 晨瑞" w:date="2018-10-09T16:15:00Z">
              <w:rPr>
                <w:rFonts w:ascii="Times New Roman" w:hAnsi="Times New Roman"/>
                <w:b/>
                <w:bCs/>
                <w:color w:val="000000"/>
                <w:sz w:val="30"/>
                <w:szCs w:val="30"/>
              </w:rPr>
            </w:rPrChange>
          </w:rPr>
          <w:t>3.</w:t>
        </w:r>
      </w:ins>
      <w:ins w:id="1617" w:author="季 晨瑞" w:date="2018-10-09T16:15:00Z">
        <w:r w:rsidR="0052176C" w:rsidRPr="0052176C">
          <w:rPr>
            <w:rFonts w:ascii="Times New Roman" w:hAnsi="Times New Roman" w:hint="eastAsia"/>
            <w:b/>
            <w:bCs/>
            <w:color w:val="000000"/>
            <w:sz w:val="24"/>
            <w:rPrChange w:id="1618" w:author="季 晨瑞" w:date="2018-10-09T16:15:00Z">
              <w:rPr>
                <w:rFonts w:ascii="Times New Roman" w:hAnsi="Times New Roman" w:hint="eastAsia"/>
                <w:b/>
                <w:bCs/>
                <w:color w:val="000000"/>
                <w:sz w:val="28"/>
                <w:szCs w:val="28"/>
              </w:rPr>
            </w:rPrChange>
          </w:rPr>
          <w:t>7</w:t>
        </w:r>
      </w:ins>
      <w:ins w:id="1619" w:author="季 晨瑞" w:date="2018-09-22T15:29:00Z">
        <w:r w:rsidRPr="0052176C">
          <w:rPr>
            <w:rFonts w:ascii="Times New Roman" w:hAnsi="Times New Roman"/>
            <w:b/>
            <w:bCs/>
            <w:color w:val="000000"/>
            <w:sz w:val="24"/>
            <w:rPrChange w:id="1620" w:author="季 晨瑞" w:date="2018-10-09T16:15:00Z">
              <w:rPr>
                <w:rFonts w:ascii="Times New Roman" w:hAnsi="Times New Roman"/>
                <w:b/>
                <w:bCs/>
                <w:color w:val="000000"/>
                <w:sz w:val="30"/>
                <w:szCs w:val="30"/>
              </w:rPr>
            </w:rPrChange>
          </w:rPr>
          <w:t xml:space="preserve"> Mechanical properties and</w:t>
        </w:r>
      </w:ins>
      <w:ins w:id="1621" w:author="季 晨瑞" w:date="2018-09-22T15:30:00Z">
        <w:r w:rsidRPr="0052176C">
          <w:rPr>
            <w:rFonts w:ascii="Times New Roman" w:hAnsi="Times New Roman"/>
            <w:b/>
            <w:bCs/>
            <w:color w:val="000000"/>
            <w:sz w:val="24"/>
            <w:rPrChange w:id="1622" w:author="季 晨瑞" w:date="2018-10-09T16:15:00Z">
              <w:rPr>
                <w:rFonts w:ascii="Times New Roman" w:hAnsi="Times New Roman"/>
                <w:b/>
                <w:bCs/>
                <w:color w:val="000000"/>
                <w:sz w:val="28"/>
                <w:szCs w:val="28"/>
              </w:rPr>
            </w:rPrChange>
          </w:rPr>
          <w:t xml:space="preserve"> thermal properties</w:t>
        </w:r>
      </w:ins>
      <w:del w:id="1623" w:author="lenovo" w:date="2017-09-22T10:33:00Z">
        <w:r w:rsidR="00AF7E79" w:rsidRPr="0052176C" w:rsidDel="005F11BA">
          <w:rPr>
            <w:rFonts w:ascii="Times New Roman" w:hAnsi="Times New Roman"/>
            <w:color w:val="000000"/>
            <w:sz w:val="24"/>
            <w:rPrChange w:id="1624" w:author="季 晨瑞" w:date="2018-10-09T16:15:00Z">
              <w:rPr>
                <w:noProof/>
              </w:rPr>
            </w:rPrChange>
          </w:rPr>
          <w:drawing>
            <wp:inline distT="0" distB="0" distL="0" distR="0">
              <wp:extent cx="5043170" cy="3565525"/>
              <wp:effectExtent l="0" t="0" r="0" b="0"/>
              <wp:docPr id="1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jc w:val="center"/>
        <w:rPr>
          <w:del w:id="1625" w:author="lenovo" w:date="2017-09-22T10:33:00Z"/>
          <w:rFonts w:ascii="Times New Roman" w:hAnsi="Times New Roman"/>
          <w:color w:val="000000"/>
          <w:sz w:val="24"/>
        </w:rPr>
      </w:pPr>
      <w:del w:id="1626" w:author="lenovo" w:date="2017-09-22T10:33:00Z">
        <w:r w:rsidRPr="00FC70D4" w:rsidDel="005F11BA">
          <w:rPr>
            <w:rFonts w:ascii="Times New Roman" w:hAnsi="Times New Roman" w:hint="eastAsia"/>
            <w:color w:val="000000"/>
            <w:sz w:val="24"/>
          </w:rPr>
          <w:delText>(a)</w:delText>
        </w:r>
      </w:del>
    </w:p>
    <w:p w:rsidR="0037097A" w:rsidDel="005F11BA" w:rsidRDefault="00AF7E79" w:rsidP="0077266C">
      <w:pPr>
        <w:widowControl/>
        <w:spacing w:line="480" w:lineRule="auto"/>
        <w:jc w:val="center"/>
        <w:rPr>
          <w:del w:id="1627" w:author="lenovo" w:date="2017-09-22T10:33:00Z"/>
          <w:rFonts w:ascii="Times New Roman" w:hAnsi="Times New Roman"/>
          <w:color w:val="000000"/>
          <w:sz w:val="30"/>
          <w:szCs w:val="30"/>
        </w:rPr>
      </w:pPr>
      <w:del w:id="1628" w:author="lenovo" w:date="2017-09-22T10:33:00Z">
        <w:r w:rsidDel="005F11BA">
          <w:rPr>
            <w:noProof/>
          </w:rPr>
          <w:drawing>
            <wp:inline distT="0" distB="0" distL="0" distR="0">
              <wp:extent cx="5043170" cy="3565525"/>
              <wp:effectExtent l="0" t="0" r="0" b="0"/>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pic:spPr>
                  </pic:pic>
                </a:graphicData>
              </a:graphic>
            </wp:inline>
          </w:drawing>
        </w:r>
      </w:del>
    </w:p>
    <w:p w:rsidR="0037097A" w:rsidRPr="00FC70D4" w:rsidDel="005F11BA" w:rsidRDefault="0037097A" w:rsidP="0077266C">
      <w:pPr>
        <w:widowControl/>
        <w:spacing w:line="480" w:lineRule="auto"/>
        <w:ind w:left="-136"/>
        <w:jc w:val="center"/>
        <w:rPr>
          <w:del w:id="1629" w:author="lenovo" w:date="2017-09-22T10:33:00Z"/>
          <w:rFonts w:ascii="Times New Roman" w:hAnsi="Times New Roman"/>
          <w:sz w:val="24"/>
        </w:rPr>
      </w:pPr>
      <w:del w:id="1630" w:author="lenovo" w:date="2017-09-22T10:33:00Z">
        <w:r w:rsidRPr="00FC70D4" w:rsidDel="005F11BA">
          <w:rPr>
            <w:rFonts w:ascii="Times New Roman" w:hAnsi="Times New Roman"/>
            <w:sz w:val="24"/>
          </w:rPr>
          <w:delText>(b)</w:delText>
        </w:r>
      </w:del>
    </w:p>
    <w:p w:rsidR="0037097A" w:rsidDel="005F11BA" w:rsidRDefault="0037097A" w:rsidP="0077266C">
      <w:pPr>
        <w:widowControl/>
        <w:spacing w:line="480" w:lineRule="auto"/>
        <w:ind w:left="-136"/>
        <w:jc w:val="center"/>
        <w:rPr>
          <w:del w:id="1631" w:author="lenovo" w:date="2017-09-22T10:33:00Z"/>
          <w:rFonts w:ascii="Times New Roman" w:hAnsi="Times New Roman"/>
          <w:color w:val="000000"/>
          <w:sz w:val="24"/>
        </w:rPr>
      </w:pPr>
      <w:del w:id="1632" w:author="lenovo" w:date="2017-09-22T10:33:00Z">
        <w:r w:rsidRPr="00FC70D4" w:rsidDel="005F11BA">
          <w:rPr>
            <w:rFonts w:ascii="Times New Roman" w:eastAsia="AdvOT999035f4" w:hAnsi="Times New Roman"/>
            <w:color w:val="000000"/>
            <w:sz w:val="24"/>
          </w:rPr>
          <w:delText>Fig.</w:delText>
        </w:r>
        <w:r w:rsidRPr="00FC70D4" w:rsidDel="005F11BA">
          <w:rPr>
            <w:rFonts w:ascii="Times New Roman" w:hAnsi="Times New Roman" w:hint="eastAsia"/>
            <w:color w:val="000000"/>
            <w:sz w:val="24"/>
          </w:rPr>
          <w:delText xml:space="preserve">6 the conducitivities of the 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w:delText>
        </w:r>
        <w:r w:rsidR="00FC70D4" w:rsidDel="005F11BA">
          <w:rPr>
            <w:rFonts w:ascii="Times New Roman" w:hAnsi="Times New Roman" w:hint="eastAsia"/>
            <w:color w:val="000000"/>
            <w:sz w:val="24"/>
          </w:rPr>
          <w:delText xml:space="preserve"> </w:delText>
        </w:r>
        <w:r w:rsidRPr="00FC70D4" w:rsidDel="005F11BA">
          <w:rPr>
            <w:rFonts w:ascii="Times New Roman" w:hAnsi="Times New Roman" w:hint="eastAsia"/>
            <w:color w:val="000000"/>
            <w:sz w:val="24"/>
          </w:rPr>
          <w:delText>PA(a) and 85% PA(b)</w:delText>
        </w:r>
      </w:del>
    </w:p>
    <w:p w:rsidR="00F12204" w:rsidRPr="00FC70D4" w:rsidRDefault="00F12204" w:rsidP="00F12204">
      <w:pPr>
        <w:widowControl/>
        <w:spacing w:line="480" w:lineRule="auto"/>
        <w:ind w:left="-136"/>
        <w:rPr>
          <w:rFonts w:ascii="Times New Roman" w:hAnsi="Times New Roman"/>
          <w:sz w:val="24"/>
        </w:rPr>
      </w:pPr>
    </w:p>
    <w:p w:rsidR="00F721F6" w:rsidRDefault="009D555E">
      <w:pPr>
        <w:spacing w:line="480" w:lineRule="auto"/>
        <w:rPr>
          <w:ins w:id="1633" w:author="季 晨瑞" w:date="2018-10-05T14:53:00Z"/>
          <w:rFonts w:ascii="Times New Roman" w:hAnsi="Times New Roman"/>
          <w:color w:val="000000"/>
          <w:sz w:val="24"/>
        </w:rPr>
      </w:pPr>
      <w:ins w:id="1634" w:author="季 晨瑞" w:date="2018-09-22T15:31:00Z">
        <w:r>
          <w:rPr>
            <w:rFonts w:ascii="Times New Roman" w:hAnsi="Times New Roman"/>
            <w:color w:val="000000"/>
            <w:sz w:val="24"/>
          </w:rPr>
          <w:tab/>
          <w:t xml:space="preserve">Good mechanical and thermal properties are crucial for AEMs </w:t>
        </w:r>
      </w:ins>
      <w:ins w:id="1635" w:author="季 晨瑞" w:date="2018-09-22T15:32:00Z">
        <w:r>
          <w:rPr>
            <w:rFonts w:ascii="Times New Roman" w:hAnsi="Times New Roman"/>
            <w:color w:val="000000"/>
            <w:sz w:val="24"/>
          </w:rPr>
          <w:t xml:space="preserve">and the operation of APEFCs undergoing repeated thermal cycle </w:t>
        </w:r>
        <w:proofErr w:type="gramStart"/>
        <w:r>
          <w:rPr>
            <w:rFonts w:ascii="Times New Roman" w:hAnsi="Times New Roman"/>
            <w:color w:val="000000"/>
            <w:sz w:val="24"/>
          </w:rPr>
          <w:t>conditions</w:t>
        </w:r>
        <w:r>
          <w:rPr>
            <w:rFonts w:ascii="Times New Roman" w:hAnsi="Times New Roman"/>
            <w:color w:val="000000"/>
            <w:sz w:val="24"/>
            <w:vertAlign w:val="superscript"/>
          </w:rPr>
          <w:t>[</w:t>
        </w:r>
      </w:ins>
      <w:proofErr w:type="gramEnd"/>
      <w:ins w:id="1636" w:author="季 晨瑞" w:date="2018-10-05T15:20:00Z">
        <w:r w:rsidR="00BA66BF">
          <w:rPr>
            <w:rFonts w:ascii="Times New Roman" w:hAnsi="Times New Roman"/>
            <w:color w:val="000000"/>
            <w:sz w:val="24"/>
            <w:vertAlign w:val="superscript"/>
          </w:rPr>
          <w:t>36</w:t>
        </w:r>
      </w:ins>
      <w:ins w:id="1637" w:author="季 晨瑞" w:date="2018-09-22T15:32:00Z">
        <w:r>
          <w:rPr>
            <w:rFonts w:ascii="Times New Roman" w:hAnsi="Times New Roman"/>
            <w:color w:val="000000"/>
            <w:sz w:val="24"/>
            <w:vertAlign w:val="superscript"/>
          </w:rPr>
          <w:t>]</w:t>
        </w:r>
        <w:r>
          <w:rPr>
            <w:rFonts w:ascii="Times New Roman" w:hAnsi="Times New Roman"/>
            <w:color w:val="000000"/>
            <w:sz w:val="24"/>
          </w:rPr>
          <w:t>.</w:t>
        </w:r>
      </w:ins>
      <w:ins w:id="1638" w:author="季 晨瑞" w:date="2018-09-22T15:33:00Z">
        <w:r>
          <w:rPr>
            <w:rFonts w:ascii="Times New Roman" w:hAnsi="Times New Roman"/>
            <w:color w:val="000000"/>
            <w:sz w:val="24"/>
          </w:rPr>
          <w:t xml:space="preserve"> The mechanical properties </w:t>
        </w:r>
      </w:ins>
      <w:ins w:id="1639" w:author="季 晨瑞" w:date="2018-09-22T15:34:00Z">
        <w:r w:rsidR="004C1273">
          <w:rPr>
            <w:rFonts w:ascii="Times New Roman" w:hAnsi="Times New Roman"/>
            <w:color w:val="000000"/>
            <w:sz w:val="24"/>
          </w:rPr>
          <w:t xml:space="preserve">are </w:t>
        </w:r>
      </w:ins>
      <w:ins w:id="1640" w:author="季 晨瑞" w:date="2018-10-06T15:24:00Z">
        <w:r w:rsidR="00391F7C">
          <w:rPr>
            <w:rFonts w:ascii="Times New Roman" w:hAnsi="Times New Roman"/>
            <w:color w:val="000000"/>
            <w:sz w:val="24"/>
          </w:rPr>
          <w:t>shown</w:t>
        </w:r>
      </w:ins>
      <w:ins w:id="1641" w:author="季 晨瑞" w:date="2018-09-22T15:34:00Z">
        <w:r w:rsidR="004C1273">
          <w:rPr>
            <w:rFonts w:ascii="Times New Roman" w:hAnsi="Times New Roman"/>
            <w:color w:val="000000"/>
            <w:sz w:val="24"/>
          </w:rPr>
          <w:t xml:space="preserve"> in Fig.</w:t>
        </w:r>
      </w:ins>
      <w:ins w:id="1642" w:author="季 晨瑞" w:date="2018-10-06T15:05:00Z">
        <w:r w:rsidR="000275F5">
          <w:rPr>
            <w:rFonts w:ascii="Times New Roman" w:hAnsi="Times New Roman"/>
            <w:color w:val="000000"/>
            <w:sz w:val="24"/>
          </w:rPr>
          <w:t>8</w:t>
        </w:r>
      </w:ins>
      <w:ins w:id="1643" w:author="季 晨瑞" w:date="2018-09-22T15:34:00Z">
        <w:r w:rsidR="004C1273">
          <w:rPr>
            <w:rFonts w:ascii="Times New Roman" w:hAnsi="Times New Roman"/>
            <w:color w:val="000000"/>
            <w:sz w:val="24"/>
          </w:rPr>
          <w:t xml:space="preserve"> and Fig</w:t>
        </w:r>
      </w:ins>
      <w:ins w:id="1644" w:author="季 晨瑞" w:date="2018-10-06T15:05:00Z">
        <w:r w:rsidR="000275F5">
          <w:rPr>
            <w:rFonts w:ascii="Times New Roman" w:hAnsi="Times New Roman"/>
            <w:color w:val="000000"/>
            <w:sz w:val="24"/>
          </w:rPr>
          <w:t>.9</w:t>
        </w:r>
      </w:ins>
      <w:ins w:id="1645" w:author="季 晨瑞" w:date="2018-09-22T15:34:00Z">
        <w:r w:rsidR="004C1273">
          <w:rPr>
            <w:rFonts w:ascii="Times New Roman" w:hAnsi="Times New Roman"/>
            <w:color w:val="000000"/>
            <w:sz w:val="24"/>
          </w:rPr>
          <w:t>.</w:t>
        </w:r>
      </w:ins>
      <w:ins w:id="1646" w:author="季 晨瑞" w:date="2018-09-22T15:44:00Z">
        <w:r w:rsidR="00040865">
          <w:rPr>
            <w:rFonts w:ascii="Times New Roman" w:hAnsi="Times New Roman"/>
            <w:color w:val="000000"/>
            <w:sz w:val="24"/>
          </w:rPr>
          <w:t xml:space="preserve"> </w:t>
        </w:r>
      </w:ins>
      <w:ins w:id="1647" w:author="季 晨瑞" w:date="2018-10-05T14:39:00Z">
        <w:r w:rsidR="00177A96">
          <w:rPr>
            <w:rFonts w:ascii="Times New Roman" w:hAnsi="Times New Roman"/>
            <w:color w:val="000000"/>
            <w:sz w:val="24"/>
          </w:rPr>
          <w:t>The tens</w:t>
        </w:r>
      </w:ins>
      <w:ins w:id="1648" w:author="季 晨瑞" w:date="2018-10-05T14:40:00Z">
        <w:r w:rsidR="00177A96">
          <w:rPr>
            <w:rFonts w:ascii="Times New Roman" w:hAnsi="Times New Roman"/>
            <w:color w:val="000000"/>
            <w:sz w:val="24"/>
          </w:rPr>
          <w:t xml:space="preserve">ile strength was </w:t>
        </w:r>
      </w:ins>
      <w:ins w:id="1649" w:author="季 晨瑞" w:date="2018-10-05T14:41:00Z">
        <w:r w:rsidR="00177A96">
          <w:rPr>
            <w:rFonts w:ascii="Times New Roman" w:hAnsi="Times New Roman"/>
            <w:color w:val="000000"/>
            <w:sz w:val="24"/>
          </w:rPr>
          <w:t>1</w:t>
        </w:r>
      </w:ins>
      <w:ins w:id="1650" w:author="季 晨瑞" w:date="2018-10-05T14:42:00Z">
        <w:r w:rsidR="00177A96">
          <w:rPr>
            <w:rFonts w:ascii="Times New Roman" w:hAnsi="Times New Roman"/>
            <w:color w:val="000000"/>
            <w:sz w:val="24"/>
          </w:rPr>
          <w:t>2</w:t>
        </w:r>
      </w:ins>
      <w:ins w:id="1651" w:author="季 晨瑞" w:date="2018-10-05T14:41:00Z">
        <w:r w:rsidR="00177A96">
          <w:rPr>
            <w:rFonts w:ascii="Times New Roman" w:hAnsi="Times New Roman"/>
            <w:color w:val="000000"/>
            <w:sz w:val="24"/>
          </w:rPr>
          <w:t>.</w:t>
        </w:r>
      </w:ins>
      <w:ins w:id="1652" w:author="季 晨瑞" w:date="2018-10-05T14:42:00Z">
        <w:r w:rsidR="00177A96">
          <w:rPr>
            <w:rFonts w:ascii="Times New Roman" w:hAnsi="Times New Roman"/>
            <w:color w:val="000000"/>
            <w:sz w:val="24"/>
          </w:rPr>
          <w:t>1</w:t>
        </w:r>
      </w:ins>
      <w:ins w:id="1653" w:author="季 晨瑞" w:date="2018-10-05T14:41:00Z">
        <w:r w:rsidR="00177A96">
          <w:rPr>
            <w:rFonts w:ascii="Times New Roman" w:hAnsi="Times New Roman"/>
            <w:color w:val="000000"/>
            <w:sz w:val="24"/>
          </w:rPr>
          <w:t xml:space="preserve"> M</w:t>
        </w:r>
      </w:ins>
      <w:ins w:id="1654" w:author="季 晨瑞" w:date="2018-10-05T14:42:00Z">
        <w:r w:rsidR="00177A96">
          <w:rPr>
            <w:rFonts w:ascii="Times New Roman" w:hAnsi="Times New Roman"/>
            <w:color w:val="000000"/>
            <w:sz w:val="24"/>
          </w:rPr>
          <w:t>P</w:t>
        </w:r>
      </w:ins>
      <w:ins w:id="1655" w:author="季 晨瑞" w:date="2018-10-05T14:41:00Z">
        <w:r w:rsidR="00177A96">
          <w:rPr>
            <w:rFonts w:ascii="Times New Roman" w:hAnsi="Times New Roman"/>
            <w:color w:val="000000"/>
            <w:sz w:val="24"/>
          </w:rPr>
          <w:t>a, 1</w:t>
        </w:r>
      </w:ins>
      <w:ins w:id="1656" w:author="季 晨瑞" w:date="2018-10-05T14:42:00Z">
        <w:r w:rsidR="00177A96">
          <w:rPr>
            <w:rFonts w:ascii="Times New Roman" w:hAnsi="Times New Roman"/>
            <w:color w:val="000000"/>
            <w:sz w:val="24"/>
          </w:rPr>
          <w:t>8</w:t>
        </w:r>
      </w:ins>
      <w:ins w:id="1657" w:author="季 晨瑞" w:date="2018-10-05T14:41:00Z">
        <w:r w:rsidR="00177A96">
          <w:rPr>
            <w:rFonts w:ascii="Times New Roman" w:hAnsi="Times New Roman"/>
            <w:color w:val="000000"/>
            <w:sz w:val="24"/>
          </w:rPr>
          <w:t>.1</w:t>
        </w:r>
      </w:ins>
      <w:ins w:id="1658" w:author="季 晨瑞" w:date="2018-10-05T14:42:00Z">
        <w:r w:rsidR="00177A96">
          <w:rPr>
            <w:rFonts w:ascii="Times New Roman" w:hAnsi="Times New Roman"/>
            <w:color w:val="000000"/>
            <w:sz w:val="24"/>
          </w:rPr>
          <w:t xml:space="preserve"> </w:t>
        </w:r>
      </w:ins>
      <w:ins w:id="1659" w:author="季 晨瑞" w:date="2018-10-05T14:41:00Z">
        <w:r w:rsidR="00177A96">
          <w:rPr>
            <w:rFonts w:ascii="Times New Roman" w:hAnsi="Times New Roman"/>
            <w:color w:val="000000"/>
            <w:sz w:val="24"/>
          </w:rPr>
          <w:t>M</w:t>
        </w:r>
      </w:ins>
      <w:ins w:id="1660" w:author="季 晨瑞" w:date="2018-10-05T14:42:00Z">
        <w:r w:rsidR="00177A96">
          <w:rPr>
            <w:rFonts w:ascii="Times New Roman" w:hAnsi="Times New Roman"/>
            <w:color w:val="000000"/>
            <w:sz w:val="24"/>
          </w:rPr>
          <w:t>P</w:t>
        </w:r>
      </w:ins>
      <w:ins w:id="1661" w:author="季 晨瑞" w:date="2018-10-05T14:41:00Z">
        <w:r w:rsidR="00177A96">
          <w:rPr>
            <w:rFonts w:ascii="Times New Roman" w:hAnsi="Times New Roman"/>
            <w:color w:val="000000"/>
            <w:sz w:val="24"/>
          </w:rPr>
          <w:t>a,</w:t>
        </w:r>
      </w:ins>
      <w:ins w:id="1662" w:author="季 晨瑞" w:date="2018-10-05T14:42:00Z">
        <w:r w:rsidR="00177A96">
          <w:rPr>
            <w:rFonts w:ascii="Times New Roman" w:hAnsi="Times New Roman"/>
            <w:color w:val="000000"/>
            <w:sz w:val="24"/>
          </w:rPr>
          <w:t xml:space="preserve"> 13.2 MPa</w:t>
        </w:r>
      </w:ins>
      <w:ins w:id="1663" w:author="季 晨瑞" w:date="2018-10-05T14:41:00Z">
        <w:r w:rsidR="00177A96">
          <w:rPr>
            <w:rFonts w:ascii="Times New Roman" w:hAnsi="Times New Roman"/>
            <w:color w:val="000000"/>
            <w:sz w:val="24"/>
          </w:rPr>
          <w:t xml:space="preserve"> </w:t>
        </w:r>
      </w:ins>
      <w:ins w:id="1664" w:author="季 晨瑞" w:date="2018-10-05T14:43:00Z">
        <w:r w:rsidR="00177A96">
          <w:rPr>
            <w:rFonts w:ascii="Times New Roman" w:hAnsi="Times New Roman"/>
            <w:color w:val="000000"/>
            <w:sz w:val="24"/>
          </w:rPr>
          <w:t>and 22.4 MPa for P1/5%Si, P</w:t>
        </w:r>
      </w:ins>
      <w:ins w:id="1665" w:author="季 晨瑞" w:date="2018-10-05T14:44:00Z">
        <w:r w:rsidR="00177A96">
          <w:rPr>
            <w:rFonts w:ascii="Times New Roman" w:hAnsi="Times New Roman"/>
            <w:color w:val="000000"/>
            <w:sz w:val="24"/>
          </w:rPr>
          <w:t>1/10%Si, P2/5%Si and P2/10%Si respectively, which are all superior than P0 membrane</w:t>
        </w:r>
      </w:ins>
      <w:ins w:id="1666" w:author="季 晨瑞" w:date="2018-10-05T14:46:00Z">
        <w:r w:rsidR="00177A96">
          <w:rPr>
            <w:rFonts w:ascii="Times New Roman" w:hAnsi="Times New Roman"/>
            <w:color w:val="000000"/>
            <w:sz w:val="24"/>
          </w:rPr>
          <w:t>, which is attributed to the formation of the cross-linked Si-O-Si structure in hybrid membranes.</w:t>
        </w:r>
      </w:ins>
      <w:ins w:id="1667" w:author="季 晨瑞" w:date="2018-10-05T14:44:00Z">
        <w:r w:rsidR="00177A96">
          <w:rPr>
            <w:rFonts w:ascii="Times New Roman" w:hAnsi="Times New Roman"/>
            <w:color w:val="000000"/>
            <w:sz w:val="24"/>
          </w:rPr>
          <w:t xml:space="preserve"> </w:t>
        </w:r>
      </w:ins>
      <w:ins w:id="1668" w:author="季 晨瑞" w:date="2018-10-05T14:45:00Z">
        <w:r w:rsidR="00177A96">
          <w:rPr>
            <w:rFonts w:ascii="Times New Roman" w:hAnsi="Times New Roman"/>
            <w:color w:val="000000"/>
            <w:sz w:val="24"/>
          </w:rPr>
          <w:t>As reported, the cr</w:t>
        </w:r>
      </w:ins>
      <w:ins w:id="1669" w:author="季 晨瑞" w:date="2018-09-22T15:44:00Z">
        <w:r w:rsidR="00040865">
          <w:rPr>
            <w:rFonts w:ascii="Times New Roman" w:hAnsi="Times New Roman"/>
            <w:color w:val="000000"/>
            <w:sz w:val="24"/>
          </w:rPr>
          <w:t xml:space="preserve">osslinked membranes </w:t>
        </w:r>
      </w:ins>
      <w:ins w:id="1670" w:author="季 晨瑞" w:date="2018-10-05T14:46:00Z">
        <w:r w:rsidR="00177A96">
          <w:rPr>
            <w:rFonts w:ascii="Times New Roman" w:hAnsi="Times New Roman"/>
            <w:color w:val="000000"/>
            <w:sz w:val="24"/>
          </w:rPr>
          <w:t>are in general</w:t>
        </w:r>
      </w:ins>
      <w:ins w:id="1671" w:author="季 晨瑞" w:date="2018-10-05T14:47:00Z">
        <w:r w:rsidR="00177A96">
          <w:rPr>
            <w:rFonts w:ascii="Times New Roman" w:hAnsi="Times New Roman"/>
            <w:color w:val="000000"/>
            <w:sz w:val="24"/>
          </w:rPr>
          <w:t xml:space="preserve"> mechanically superior in terms of tensile strength and stiffness, as compared with the non-crosslinked</w:t>
        </w:r>
      </w:ins>
      <w:ins w:id="1672" w:author="季 晨瑞" w:date="2018-10-05T14:48:00Z">
        <w:r w:rsidR="00177A96">
          <w:rPr>
            <w:rFonts w:ascii="Times New Roman" w:hAnsi="Times New Roman"/>
            <w:color w:val="000000"/>
            <w:sz w:val="24"/>
          </w:rPr>
          <w:t xml:space="preserve"> ones </w:t>
        </w:r>
        <w:r w:rsidR="00177A96">
          <w:rPr>
            <w:rFonts w:ascii="Times New Roman" w:hAnsi="Times New Roman"/>
            <w:color w:val="000000"/>
            <w:sz w:val="24"/>
            <w:vertAlign w:val="superscript"/>
          </w:rPr>
          <w:t>[</w:t>
        </w:r>
      </w:ins>
      <w:ins w:id="1673" w:author="季 晨瑞" w:date="2018-10-05T15:21:00Z">
        <w:r w:rsidR="00BA66BF">
          <w:rPr>
            <w:rFonts w:ascii="Times New Roman" w:hAnsi="Times New Roman"/>
            <w:color w:val="000000"/>
            <w:sz w:val="24"/>
            <w:vertAlign w:val="superscript"/>
          </w:rPr>
          <w:t>26</w:t>
        </w:r>
      </w:ins>
      <w:ins w:id="1674" w:author="季 晨瑞" w:date="2018-10-05T14:48:00Z">
        <w:r w:rsidR="00177A96">
          <w:rPr>
            <w:rFonts w:ascii="Times New Roman" w:hAnsi="Times New Roman"/>
            <w:color w:val="000000"/>
            <w:sz w:val="24"/>
            <w:vertAlign w:val="superscript"/>
          </w:rPr>
          <w:t>]</w:t>
        </w:r>
        <w:r w:rsidR="00177A96">
          <w:rPr>
            <w:rFonts w:ascii="Times New Roman" w:hAnsi="Times New Roman"/>
            <w:color w:val="000000"/>
            <w:sz w:val="24"/>
          </w:rPr>
          <w:t>.</w:t>
        </w:r>
      </w:ins>
    </w:p>
    <w:p w:rsidR="0037097A" w:rsidRPr="0077266C" w:rsidDel="005F11BA" w:rsidRDefault="00391F7C">
      <w:pPr>
        <w:widowControl/>
        <w:spacing w:line="480" w:lineRule="auto"/>
        <w:ind w:firstLine="420"/>
        <w:rPr>
          <w:del w:id="1675" w:author="lenovo" w:date="2017-09-22T10:34:00Z"/>
          <w:rFonts w:ascii="Times New Roman" w:hAnsi="Times New Roman"/>
          <w:color w:val="000000"/>
          <w:sz w:val="24"/>
        </w:rPr>
        <w:pPrChange w:id="1676" w:author="季 晨瑞" w:date="2018-10-05T14:53:00Z">
          <w:pPr>
            <w:widowControl/>
            <w:spacing w:line="480" w:lineRule="auto"/>
          </w:pPr>
        </w:pPrChange>
      </w:pPr>
      <w:ins w:id="1677" w:author="季 晨瑞" w:date="2018-10-06T15:25:00Z">
        <w:r>
          <w:rPr>
            <w:rFonts w:ascii="Times New Roman" w:hAnsi="Times New Roman"/>
            <w:color w:val="000000"/>
            <w:sz w:val="24"/>
          </w:rPr>
          <w:t>TGA was used to determine the shor</w:t>
        </w:r>
      </w:ins>
      <w:ins w:id="1678" w:author="季 晨瑞" w:date="2018-10-06T15:26:00Z">
        <w:r>
          <w:rPr>
            <w:rFonts w:ascii="Times New Roman" w:hAnsi="Times New Roman"/>
            <w:color w:val="000000"/>
            <w:sz w:val="24"/>
          </w:rPr>
          <w:t>t</w:t>
        </w:r>
      </w:ins>
      <w:ins w:id="1679" w:author="季 晨瑞" w:date="2018-10-06T15:25:00Z">
        <w:r>
          <w:rPr>
            <w:rFonts w:ascii="Times New Roman" w:hAnsi="Times New Roman"/>
            <w:color w:val="000000"/>
            <w:sz w:val="24"/>
          </w:rPr>
          <w:t>-term thermal stabilit</w:t>
        </w:r>
      </w:ins>
      <w:ins w:id="1680" w:author="季 晨瑞" w:date="2018-10-06T15:26:00Z">
        <w:r>
          <w:rPr>
            <w:rFonts w:ascii="Times New Roman" w:hAnsi="Times New Roman"/>
            <w:color w:val="000000"/>
            <w:sz w:val="24"/>
          </w:rPr>
          <w:t>ies of membranes, and the thermograms are presented in Fig.9.</w:t>
        </w:r>
      </w:ins>
      <w:ins w:id="1681" w:author="季 晨瑞" w:date="2018-10-06T15:25:00Z">
        <w:r>
          <w:rPr>
            <w:rFonts w:ascii="Times New Roman" w:hAnsi="Times New Roman"/>
            <w:color w:val="000000"/>
            <w:sz w:val="24"/>
          </w:rPr>
          <w:t xml:space="preserve"> </w:t>
        </w:r>
      </w:ins>
      <w:ins w:id="1682" w:author="季 晨瑞" w:date="2018-10-06T15:27:00Z">
        <w:r>
          <w:rPr>
            <w:rFonts w:ascii="Times New Roman" w:hAnsi="Times New Roman"/>
            <w:color w:val="000000"/>
            <w:sz w:val="24"/>
          </w:rPr>
          <w:t>The weight loss below 100 ℃ w</w:t>
        </w:r>
      </w:ins>
      <w:ins w:id="1683" w:author="季 晨瑞" w:date="2018-10-06T15:33:00Z">
        <w:r w:rsidR="0046391C">
          <w:rPr>
            <w:rFonts w:ascii="Times New Roman" w:hAnsi="Times New Roman"/>
            <w:color w:val="000000"/>
            <w:sz w:val="24"/>
          </w:rPr>
          <w:t>as</w:t>
        </w:r>
      </w:ins>
      <w:ins w:id="1684" w:author="季 晨瑞" w:date="2018-10-06T15:27:00Z">
        <w:r>
          <w:rPr>
            <w:rFonts w:ascii="Times New Roman" w:hAnsi="Times New Roman"/>
            <w:color w:val="000000"/>
            <w:sz w:val="24"/>
          </w:rPr>
          <w:t xml:space="preserve"> attributed </w:t>
        </w:r>
        <w:r>
          <w:rPr>
            <w:rFonts w:ascii="Times New Roman" w:hAnsi="Times New Roman"/>
            <w:color w:val="000000"/>
            <w:sz w:val="24"/>
          </w:rPr>
          <w:lastRenderedPageBreak/>
          <w:t>to the evaporation of absor</w:t>
        </w:r>
      </w:ins>
      <w:ins w:id="1685" w:author="季 晨瑞" w:date="2018-10-06T15:28:00Z">
        <w:r>
          <w:rPr>
            <w:rFonts w:ascii="Times New Roman" w:hAnsi="Times New Roman"/>
            <w:color w:val="000000"/>
            <w:sz w:val="24"/>
          </w:rPr>
          <w:t>bed water</w:t>
        </w:r>
      </w:ins>
      <w:ins w:id="1686" w:author="季 晨瑞" w:date="2018-10-06T15:30:00Z">
        <w:r>
          <w:rPr>
            <w:rFonts w:ascii="Times New Roman" w:hAnsi="Times New Roman"/>
            <w:color w:val="000000"/>
            <w:sz w:val="24"/>
          </w:rPr>
          <w:t xml:space="preserve"> or residual solvent i</w:t>
        </w:r>
      </w:ins>
      <w:ins w:id="1687" w:author="季 晨瑞" w:date="2018-10-06T15:31:00Z">
        <w:r>
          <w:rPr>
            <w:rFonts w:ascii="Times New Roman" w:hAnsi="Times New Roman"/>
            <w:color w:val="000000"/>
            <w:sz w:val="24"/>
          </w:rPr>
          <w:t>n membranes</w:t>
        </w:r>
      </w:ins>
      <w:ins w:id="1688" w:author="季 晨瑞" w:date="2018-10-06T15:28:00Z">
        <w:r>
          <w:rPr>
            <w:rFonts w:ascii="Times New Roman" w:hAnsi="Times New Roman"/>
            <w:color w:val="000000"/>
            <w:sz w:val="24"/>
          </w:rPr>
          <w:t xml:space="preserve">. </w:t>
        </w:r>
      </w:ins>
      <w:ins w:id="1689" w:author="季 晨瑞" w:date="2018-10-06T15:31:00Z">
        <w:r>
          <w:rPr>
            <w:rFonts w:ascii="Times New Roman" w:hAnsi="Times New Roman"/>
            <w:color w:val="000000"/>
            <w:sz w:val="24"/>
          </w:rPr>
          <w:t>The weight loss between 20</w:t>
        </w:r>
      </w:ins>
      <w:ins w:id="1690" w:author="季 晨瑞" w:date="2018-10-06T15:32:00Z">
        <w:r w:rsidR="0046391C">
          <w:rPr>
            <w:rFonts w:ascii="Times New Roman" w:hAnsi="Times New Roman"/>
            <w:color w:val="000000"/>
            <w:sz w:val="24"/>
          </w:rPr>
          <w:t>0 ℃- 400 ℃ w</w:t>
        </w:r>
      </w:ins>
      <w:ins w:id="1691" w:author="季 晨瑞" w:date="2018-10-06T15:33:00Z">
        <w:r w:rsidR="0046391C">
          <w:rPr>
            <w:rFonts w:ascii="Times New Roman" w:hAnsi="Times New Roman"/>
            <w:color w:val="000000"/>
            <w:sz w:val="24"/>
          </w:rPr>
          <w:t>as attributed to the decomposition of quaternary</w:t>
        </w:r>
      </w:ins>
      <w:ins w:id="1692" w:author="季 晨瑞" w:date="2018-10-06T15:34:00Z">
        <w:r w:rsidR="0046391C">
          <w:rPr>
            <w:rFonts w:ascii="Times New Roman" w:hAnsi="Times New Roman"/>
            <w:color w:val="000000"/>
            <w:sz w:val="24"/>
          </w:rPr>
          <w:t xml:space="preserve"> ammonium</w:t>
        </w:r>
      </w:ins>
      <w:ins w:id="1693" w:author="季 晨瑞" w:date="2018-10-06T15:33:00Z">
        <w:r w:rsidR="0046391C">
          <w:rPr>
            <w:rFonts w:ascii="Times New Roman" w:hAnsi="Times New Roman"/>
            <w:color w:val="000000"/>
            <w:sz w:val="24"/>
          </w:rPr>
          <w:t xml:space="preserve"> groups</w:t>
        </w:r>
      </w:ins>
      <w:ins w:id="1694" w:author="季 晨瑞" w:date="2018-10-06T15:34:00Z">
        <w:r w:rsidR="0046391C">
          <w:rPr>
            <w:rFonts w:ascii="Times New Roman" w:hAnsi="Times New Roman"/>
            <w:color w:val="000000"/>
            <w:sz w:val="24"/>
          </w:rPr>
          <w:t>. And the weight loss higher than 400 ℃ is caused by the decomposition of</w:t>
        </w:r>
      </w:ins>
      <w:ins w:id="1695" w:author="季 晨瑞" w:date="2018-10-06T15:35:00Z">
        <w:r w:rsidR="0046391C">
          <w:rPr>
            <w:rFonts w:ascii="Times New Roman" w:hAnsi="Times New Roman"/>
            <w:color w:val="000000"/>
            <w:sz w:val="24"/>
          </w:rPr>
          <w:t xml:space="preserve"> the polymer chains. </w:t>
        </w:r>
      </w:ins>
      <w:ins w:id="1696" w:author="季 晨瑞" w:date="2018-09-22T16:08:00Z">
        <w:r w:rsidR="00A2637C">
          <w:rPr>
            <w:rFonts w:ascii="Times New Roman" w:hAnsi="Times New Roman"/>
            <w:color w:val="000000"/>
            <w:sz w:val="24"/>
          </w:rPr>
          <w:t>The temperature of 5% weight</w:t>
        </w:r>
      </w:ins>
      <w:ins w:id="1697" w:author="季 晨瑞" w:date="2018-09-22T16:09:00Z">
        <w:r w:rsidR="00A2637C">
          <w:rPr>
            <w:rFonts w:ascii="Times New Roman" w:hAnsi="Times New Roman"/>
            <w:color w:val="000000"/>
            <w:sz w:val="24"/>
          </w:rPr>
          <w:t xml:space="preserve"> loss for hybrid membrane</w:t>
        </w:r>
      </w:ins>
      <w:ins w:id="1698" w:author="季 晨瑞" w:date="2018-10-06T15:11:00Z">
        <w:r w:rsidR="00DB3AF5">
          <w:rPr>
            <w:rFonts w:ascii="Times New Roman" w:hAnsi="Times New Roman"/>
            <w:color w:val="000000"/>
            <w:sz w:val="24"/>
          </w:rPr>
          <w:t>s</w:t>
        </w:r>
      </w:ins>
      <w:ins w:id="1699" w:author="季 晨瑞" w:date="2018-09-22T16:09:00Z">
        <w:r w:rsidR="00A2637C">
          <w:rPr>
            <w:rFonts w:ascii="Times New Roman" w:hAnsi="Times New Roman"/>
            <w:color w:val="000000"/>
            <w:sz w:val="24"/>
          </w:rPr>
          <w:t xml:space="preserve"> is up to </w:t>
        </w:r>
      </w:ins>
      <w:ins w:id="1700" w:author="季 晨瑞" w:date="2018-10-06T15:12:00Z">
        <w:r w:rsidR="00BD464E">
          <w:rPr>
            <w:rFonts w:ascii="Times New Roman" w:hAnsi="Times New Roman"/>
            <w:color w:val="000000"/>
            <w:sz w:val="24"/>
          </w:rPr>
          <w:t>310</w:t>
        </w:r>
      </w:ins>
      <w:ins w:id="1701" w:author="季 晨瑞" w:date="2018-09-22T16:09:00Z">
        <w:r w:rsidR="00A2637C">
          <w:rPr>
            <w:rFonts w:ascii="Times New Roman" w:hAnsi="Times New Roman"/>
            <w:color w:val="000000"/>
            <w:sz w:val="24"/>
          </w:rPr>
          <w:t xml:space="preserve"> ℃, higher than </w:t>
        </w:r>
      </w:ins>
      <w:ins w:id="1702" w:author="季 晨瑞" w:date="2018-09-22T16:10:00Z">
        <w:r w:rsidR="00A2637C">
          <w:rPr>
            <w:rFonts w:ascii="Times New Roman" w:hAnsi="Times New Roman"/>
            <w:color w:val="000000"/>
            <w:sz w:val="24"/>
          </w:rPr>
          <w:t xml:space="preserve">that of </w:t>
        </w:r>
      </w:ins>
      <w:ins w:id="1703" w:author="季 晨瑞" w:date="2018-10-06T15:12:00Z">
        <w:r w:rsidR="00BD464E">
          <w:rPr>
            <w:rFonts w:ascii="Times New Roman" w:hAnsi="Times New Roman"/>
            <w:color w:val="000000"/>
            <w:sz w:val="24"/>
          </w:rPr>
          <w:t>P0</w:t>
        </w:r>
      </w:ins>
      <w:ins w:id="1704" w:author="季 晨瑞" w:date="2018-09-22T16:10:00Z">
        <w:r w:rsidR="00A2637C">
          <w:rPr>
            <w:rFonts w:ascii="Times New Roman" w:hAnsi="Times New Roman"/>
            <w:color w:val="000000"/>
            <w:sz w:val="24"/>
          </w:rPr>
          <w:t xml:space="preserve"> membrane</w:t>
        </w:r>
      </w:ins>
      <w:ins w:id="1705" w:author="季 晨瑞" w:date="2018-10-06T15:12:00Z">
        <w:r w:rsidR="00BD464E">
          <w:rPr>
            <w:rFonts w:ascii="Times New Roman" w:hAnsi="Times New Roman"/>
            <w:color w:val="000000"/>
            <w:sz w:val="24"/>
          </w:rPr>
          <w:t xml:space="preserve"> (</w:t>
        </w:r>
      </w:ins>
      <w:ins w:id="1706" w:author="季 晨瑞" w:date="2018-10-06T15:13:00Z">
        <w:r w:rsidR="00BD464E">
          <w:rPr>
            <w:rFonts w:ascii="Times New Roman" w:hAnsi="Times New Roman"/>
            <w:color w:val="000000"/>
            <w:sz w:val="24"/>
          </w:rPr>
          <w:t>153 ℃</w:t>
        </w:r>
      </w:ins>
      <w:ins w:id="1707" w:author="季 晨瑞" w:date="2018-10-06T15:12:00Z">
        <w:r w:rsidR="00BD464E">
          <w:rPr>
            <w:rFonts w:ascii="Times New Roman" w:hAnsi="Times New Roman"/>
            <w:color w:val="000000"/>
            <w:sz w:val="24"/>
          </w:rPr>
          <w:t>)</w:t>
        </w:r>
      </w:ins>
      <w:ins w:id="1708" w:author="季 晨瑞" w:date="2018-09-22T16:10:00Z">
        <w:r w:rsidR="00A2637C">
          <w:rPr>
            <w:rFonts w:ascii="Times New Roman" w:hAnsi="Times New Roman"/>
            <w:color w:val="000000"/>
            <w:sz w:val="24"/>
          </w:rPr>
          <w:t>.</w:t>
        </w:r>
      </w:ins>
      <w:ins w:id="1709" w:author="季 晨瑞" w:date="2018-09-22T16:08:00Z">
        <w:r w:rsidR="00A2637C">
          <w:rPr>
            <w:rFonts w:ascii="Times New Roman" w:hAnsi="Times New Roman"/>
            <w:color w:val="000000"/>
            <w:sz w:val="24"/>
          </w:rPr>
          <w:t xml:space="preserve"> </w:t>
        </w:r>
      </w:ins>
      <w:ins w:id="1710" w:author="季 晨瑞" w:date="2018-10-06T15:16:00Z">
        <w:r w:rsidR="00BD464E">
          <w:rPr>
            <w:rFonts w:ascii="Times New Roman" w:hAnsi="Times New Roman"/>
            <w:color w:val="000000"/>
            <w:sz w:val="24"/>
          </w:rPr>
          <w:t xml:space="preserve">It </w:t>
        </w:r>
      </w:ins>
      <w:ins w:id="1711" w:author="季 晨瑞" w:date="2018-10-06T15:17:00Z">
        <w:r w:rsidR="00BD464E">
          <w:rPr>
            <w:rFonts w:ascii="Times New Roman" w:hAnsi="Times New Roman"/>
            <w:color w:val="000000"/>
            <w:sz w:val="24"/>
          </w:rPr>
          <w:t>indicate</w:t>
        </w:r>
      </w:ins>
      <w:ins w:id="1712" w:author="季 晨瑞" w:date="2018-10-06T15:19:00Z">
        <w:r w:rsidR="00BD464E">
          <w:rPr>
            <w:rFonts w:ascii="Times New Roman" w:hAnsi="Times New Roman"/>
            <w:color w:val="000000"/>
            <w:sz w:val="24"/>
          </w:rPr>
          <w:t>s</w:t>
        </w:r>
      </w:ins>
      <w:ins w:id="1713" w:author="季 晨瑞" w:date="2018-10-06T15:17:00Z">
        <w:r w:rsidR="00BD464E">
          <w:rPr>
            <w:rFonts w:ascii="Times New Roman" w:hAnsi="Times New Roman"/>
            <w:color w:val="000000"/>
            <w:sz w:val="24"/>
          </w:rPr>
          <w:t xml:space="preserve"> that Si-O-Si cross-linked network </w:t>
        </w:r>
      </w:ins>
      <w:ins w:id="1714" w:author="季 晨瑞" w:date="2018-10-06T15:18:00Z">
        <w:r w:rsidR="00BD464E">
          <w:rPr>
            <w:rFonts w:ascii="Times New Roman" w:hAnsi="Times New Roman"/>
            <w:color w:val="000000"/>
            <w:sz w:val="24"/>
          </w:rPr>
          <w:t>improved thermal stability of membranes.</w:t>
        </w:r>
      </w:ins>
      <w:del w:id="1715" w:author="lenovo" w:date="2017-09-22T10:34:00Z">
        <w:r w:rsidR="00AF7E79" w:rsidDel="005F11BA">
          <w:rPr>
            <w:noProof/>
          </w:rPr>
          <w:drawing>
            <wp:inline distT="0" distB="0" distL="0" distR="0">
              <wp:extent cx="5057140" cy="3565525"/>
              <wp:effectExtent l="0" t="0" r="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p>
    <w:p w:rsidR="0037097A" w:rsidRPr="00FC70D4" w:rsidDel="005F11BA" w:rsidRDefault="0037097A">
      <w:pPr>
        <w:widowControl/>
        <w:spacing w:line="480" w:lineRule="auto"/>
        <w:ind w:firstLine="420"/>
        <w:jc w:val="center"/>
        <w:rPr>
          <w:del w:id="1716" w:author="lenovo" w:date="2017-09-22T10:34:00Z"/>
          <w:rFonts w:ascii="Times New Roman" w:hAnsi="Times New Roman"/>
          <w:bCs/>
          <w:color w:val="000000"/>
          <w:kern w:val="44"/>
          <w:sz w:val="24"/>
          <w:shd w:val="clear" w:color="auto" w:fill="FFFFFF"/>
          <w:lang w:bidi="ar"/>
        </w:rPr>
        <w:pPrChange w:id="1717" w:author="季 晨瑞" w:date="2018-10-05T14:53:00Z">
          <w:pPr>
            <w:widowControl/>
            <w:spacing w:line="480" w:lineRule="auto"/>
            <w:ind w:left="-136"/>
            <w:jc w:val="center"/>
          </w:pPr>
        </w:pPrChange>
      </w:pPr>
      <w:del w:id="1718" w:author="lenovo" w:date="2017-09-22T10:34:00Z">
        <w:r w:rsidRPr="00FC70D4" w:rsidDel="005F11BA">
          <w:rPr>
            <w:rFonts w:ascii="Times New Roman" w:hAnsi="Times New Roman" w:hint="eastAsia"/>
            <w:bCs/>
            <w:color w:val="000000"/>
            <w:kern w:val="44"/>
            <w:sz w:val="24"/>
            <w:shd w:val="clear" w:color="auto" w:fill="FFFFFF"/>
            <w:lang w:bidi="ar"/>
          </w:rPr>
          <w:delText>(a)</w:delText>
        </w:r>
      </w:del>
    </w:p>
    <w:p w:rsidR="00FC70D4" w:rsidRPr="0077266C" w:rsidDel="005F11BA" w:rsidRDefault="00AF7E79">
      <w:pPr>
        <w:spacing w:line="480" w:lineRule="auto"/>
        <w:ind w:firstLine="420"/>
        <w:rPr>
          <w:del w:id="1719" w:author="lenovo" w:date="2017-09-22T10:34:00Z"/>
        </w:rPr>
        <w:pPrChange w:id="1720" w:author="季 晨瑞" w:date="2018-10-05T14:53:00Z">
          <w:pPr>
            <w:spacing w:line="480" w:lineRule="auto"/>
          </w:pPr>
        </w:pPrChange>
      </w:pPr>
      <w:del w:id="1721" w:author="lenovo" w:date="2017-09-22T10:34:00Z">
        <w:r w:rsidDel="005F11BA">
          <w:rPr>
            <w:noProof/>
          </w:rPr>
          <w:drawing>
            <wp:inline distT="0" distB="0" distL="0" distR="0">
              <wp:extent cx="5052060" cy="3565525"/>
              <wp:effectExtent l="0" t="0" r="0" b="0"/>
              <wp:docPr id="1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p>
    <w:p w:rsidR="0037097A" w:rsidRPr="00FC70D4" w:rsidDel="005F11BA" w:rsidRDefault="0037097A">
      <w:pPr>
        <w:spacing w:line="480" w:lineRule="auto"/>
        <w:ind w:firstLine="420"/>
        <w:jc w:val="center"/>
        <w:rPr>
          <w:del w:id="1722" w:author="lenovo" w:date="2017-09-22T10:34:00Z"/>
          <w:rFonts w:ascii="Times New Roman" w:hAnsi="Times New Roman"/>
          <w:sz w:val="24"/>
        </w:rPr>
        <w:pPrChange w:id="1723" w:author="季 晨瑞" w:date="2018-10-05T14:53:00Z">
          <w:pPr>
            <w:spacing w:line="480" w:lineRule="auto"/>
            <w:jc w:val="center"/>
          </w:pPr>
        </w:pPrChange>
      </w:pPr>
      <w:del w:id="1724" w:author="lenovo" w:date="2017-09-22T10:34:00Z">
        <w:r w:rsidRPr="00FC70D4" w:rsidDel="005F11BA">
          <w:rPr>
            <w:rFonts w:ascii="Times New Roman" w:hAnsi="Times New Roman"/>
            <w:sz w:val="24"/>
          </w:rPr>
          <w:delText>(b)</w:delText>
        </w:r>
      </w:del>
    </w:p>
    <w:p w:rsidR="0037097A" w:rsidDel="005F11BA" w:rsidRDefault="0037097A">
      <w:pPr>
        <w:spacing w:line="480" w:lineRule="auto"/>
        <w:ind w:firstLine="420"/>
        <w:jc w:val="center"/>
        <w:rPr>
          <w:del w:id="1725" w:author="lenovo" w:date="2017-09-22T10:34:00Z"/>
          <w:rFonts w:ascii="Times New Roman" w:hAnsi="Times New Roman"/>
          <w:color w:val="000000"/>
          <w:sz w:val="24"/>
        </w:rPr>
        <w:pPrChange w:id="1726" w:author="季 晨瑞" w:date="2018-10-05T14:53:00Z">
          <w:pPr>
            <w:spacing w:line="480" w:lineRule="auto"/>
            <w:jc w:val="center"/>
          </w:pPr>
        </w:pPrChange>
      </w:pPr>
      <w:del w:id="1727" w:author="lenovo" w:date="2017-09-22T10:34:00Z">
        <w:r w:rsidRPr="00FC70D4" w:rsidDel="005F11BA">
          <w:rPr>
            <w:rFonts w:ascii="Times New Roman" w:hAnsi="Times New Roman" w:hint="eastAsia"/>
            <w:sz w:val="24"/>
          </w:rPr>
          <w:delText xml:space="preserve">Fig.7 </w:delText>
        </w:r>
        <w:r w:rsidRPr="00FC70D4" w:rsidDel="005F11BA">
          <w:rPr>
            <w:rFonts w:ascii="Times New Roman" w:eastAsia="AdvOT999035f4" w:hAnsi="Times New Roman"/>
            <w:color w:val="000000"/>
            <w:sz w:val="24"/>
          </w:rPr>
          <w:delText>mechanical stress</w:delText>
        </w:r>
        <w:r w:rsidRPr="00FC70D4" w:rsidDel="005F11BA">
          <w:rPr>
            <w:rFonts w:ascii="Times New Roman" w:eastAsia="AdvOT999035f4 + 20" w:hAnsi="Times New Roman"/>
            <w:color w:val="000000"/>
            <w:sz w:val="24"/>
          </w:rPr>
          <w:delText>–</w:delText>
        </w:r>
        <w:r w:rsidRPr="00FC70D4" w:rsidDel="005F11BA">
          <w:rPr>
            <w:rFonts w:ascii="Times New Roman" w:eastAsia="AdvOT999035f4" w:hAnsi="Times New Roman"/>
            <w:color w:val="000000"/>
            <w:sz w:val="24"/>
          </w:rPr>
          <w:delText xml:space="preserve">strain curves at room temperature of </w:delText>
        </w:r>
        <w:r w:rsidR="00FC70D4" w:rsidDel="005F11BA">
          <w:rPr>
            <w:rFonts w:ascii="Times New Roman" w:eastAsia="AdvOT999035f4" w:hAnsi="Times New Roman" w:hint="eastAsia"/>
            <w:color w:val="000000"/>
            <w:sz w:val="24"/>
          </w:rPr>
          <w:delText xml:space="preserve">the </w:delText>
        </w:r>
        <w:r w:rsidRPr="00FC70D4" w:rsidDel="005F11BA">
          <w:rPr>
            <w:rFonts w:ascii="Times New Roman" w:hAnsi="Times New Roman" w:hint="eastAsia"/>
            <w:color w:val="000000"/>
            <w:sz w:val="24"/>
          </w:rPr>
          <w:delText xml:space="preserve">membranes doped </w:delText>
        </w:r>
        <w:r w:rsidR="009C296C" w:rsidDel="005F11BA">
          <w:rPr>
            <w:rFonts w:ascii="Times New Roman" w:hAnsi="Times New Roman" w:hint="eastAsia"/>
            <w:color w:val="000000"/>
            <w:sz w:val="24"/>
          </w:rPr>
          <w:delText xml:space="preserve">in </w:delText>
        </w:r>
        <w:r w:rsidRPr="00FC70D4" w:rsidDel="005F11BA">
          <w:rPr>
            <w:rFonts w:ascii="Times New Roman" w:hAnsi="Times New Roman" w:hint="eastAsia"/>
            <w:color w:val="000000"/>
            <w:sz w:val="24"/>
          </w:rPr>
          <w:delText>75%PA(a) and 85%PA(b)</w:delText>
        </w:r>
      </w:del>
    </w:p>
    <w:p w:rsidR="005F11BA" w:rsidDel="009D555E" w:rsidRDefault="00F12204">
      <w:pPr>
        <w:widowControl/>
        <w:spacing w:line="480" w:lineRule="auto"/>
        <w:ind w:firstLine="420"/>
        <w:rPr>
          <w:ins w:id="1728" w:author="lenovo" w:date="2017-09-22T10:35:00Z"/>
          <w:del w:id="1729" w:author="季 晨瑞" w:date="2018-09-22T15:28:00Z"/>
          <w:rFonts w:ascii="Times New Roman" w:hAnsi="Times New Roman"/>
          <w:sz w:val="24"/>
        </w:rPr>
        <w:pPrChange w:id="1730" w:author="季 晨瑞" w:date="2018-10-05T14:53:00Z">
          <w:pPr>
            <w:widowControl/>
            <w:spacing w:line="480" w:lineRule="auto"/>
          </w:pPr>
        </w:pPrChange>
      </w:pPr>
      <w:del w:id="1731" w:author="季 晨瑞" w:date="2018-09-22T15:28:00Z">
        <w:r w:rsidDel="009D555E">
          <w:rPr>
            <w:rFonts w:ascii="Times New Roman" w:eastAsia="AdvOT999035f4" w:hAnsi="Times New Roman" w:hint="eastAsia"/>
            <w:color w:val="000000"/>
            <w:sz w:val="24"/>
          </w:rPr>
          <w:delText xml:space="preserve">MGO </w:delText>
        </w:r>
        <w:r w:rsidRPr="00FC70D4" w:rsidDel="009D555E">
          <w:rPr>
            <w:rFonts w:ascii="Times New Roman" w:eastAsia="AdvOT999035f4" w:hAnsi="Times New Roman"/>
            <w:color w:val="000000"/>
            <w:sz w:val="24"/>
          </w:rPr>
          <w:delText>sheets in the composite membranes and the strong interactions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between the</w:delText>
        </w:r>
        <w:r w:rsidDel="009D555E">
          <w:rPr>
            <w:rFonts w:ascii="Times New Roman" w:eastAsia="AdvOT999035f4" w:hAnsi="Times New Roman" w:hint="eastAsia"/>
            <w:color w:val="000000"/>
            <w:sz w:val="24"/>
          </w:rPr>
          <w:delText xml:space="preserve"> polymer </w:delText>
        </w:r>
        <w:r w:rsidR="006423DA" w:rsidRPr="00FC70D4" w:rsidDel="009D555E">
          <w:rPr>
            <w:rFonts w:ascii="Times New Roman" w:eastAsia="AdvOT999035f4" w:hAnsi="Times New Roman"/>
            <w:color w:val="000000"/>
            <w:sz w:val="24"/>
          </w:rPr>
          <w:delText>matrix</w:delText>
        </w:r>
        <w:r w:rsidR="006423DA" w:rsidRPr="00FC70D4" w:rsidDel="009D555E">
          <w:rPr>
            <w:rFonts w:ascii="Times New Roman" w:hAnsi="Times New Roman" w:hint="eastAsia"/>
            <w:color w:val="000000"/>
            <w:sz w:val="24"/>
          </w:rPr>
          <w:delText>.</w:delText>
        </w:r>
        <w:r w:rsidR="006423DA" w:rsidRPr="00FC70D4" w:rsidDel="009D555E">
          <w:rPr>
            <w:rFonts w:ascii="Times New Roman" w:hAnsi="Times New Roman"/>
            <w:sz w:val="24"/>
          </w:rPr>
          <w:delText xml:space="preserve"> </w:delText>
        </w:r>
      </w:del>
    </w:p>
    <w:p w:rsidR="005F11BA" w:rsidRPr="0077266C" w:rsidDel="009D555E" w:rsidRDefault="00AF7E79">
      <w:pPr>
        <w:widowControl/>
        <w:spacing w:line="480" w:lineRule="auto"/>
        <w:ind w:firstLine="420"/>
        <w:rPr>
          <w:ins w:id="1732" w:author="lenovo" w:date="2017-09-22T10:35:00Z"/>
          <w:del w:id="1733" w:author="季 晨瑞" w:date="2018-09-22T15:28:00Z"/>
          <w:rFonts w:ascii="Times New Roman" w:hAnsi="Times New Roman"/>
          <w:color w:val="000000"/>
          <w:sz w:val="24"/>
        </w:rPr>
        <w:pPrChange w:id="1734" w:author="季 晨瑞" w:date="2018-10-05T14:53:00Z">
          <w:pPr>
            <w:widowControl/>
            <w:spacing w:line="480" w:lineRule="auto"/>
          </w:pPr>
        </w:pPrChange>
      </w:pPr>
      <w:ins w:id="1735" w:author="lenovo" w:date="2017-09-22T10:35:00Z">
        <w:del w:id="1736" w:author="季 晨瑞" w:date="2018-09-22T15:28:00Z">
          <w:r w:rsidDel="009D555E">
            <w:rPr>
              <w:noProof/>
            </w:rPr>
            <w:drawing>
              <wp:inline distT="0" distB="0" distL="0" distR="0">
                <wp:extent cx="5057140" cy="35655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7140" cy="3565525"/>
                        </a:xfrm>
                        <a:prstGeom prst="rect">
                          <a:avLst/>
                        </a:prstGeom>
                        <a:noFill/>
                        <a:ln>
                          <a:noFill/>
                        </a:ln>
                      </pic:spPr>
                    </pic:pic>
                  </a:graphicData>
                </a:graphic>
              </wp:inline>
            </w:drawing>
          </w:r>
        </w:del>
      </w:ins>
    </w:p>
    <w:p w:rsidR="005F11BA" w:rsidRPr="00FC70D4" w:rsidDel="009D555E" w:rsidRDefault="005F11BA">
      <w:pPr>
        <w:widowControl/>
        <w:spacing w:line="480" w:lineRule="auto"/>
        <w:ind w:firstLine="420"/>
        <w:rPr>
          <w:ins w:id="1737" w:author="lenovo" w:date="2017-09-22T10:35:00Z"/>
          <w:del w:id="1738" w:author="季 晨瑞" w:date="2018-09-22T15:28:00Z"/>
          <w:rFonts w:ascii="Times New Roman" w:hAnsi="Times New Roman"/>
          <w:bCs/>
          <w:color w:val="000000"/>
          <w:kern w:val="44"/>
          <w:sz w:val="24"/>
          <w:shd w:val="clear" w:color="auto" w:fill="FFFFFF"/>
          <w:lang w:bidi="ar"/>
        </w:rPr>
        <w:pPrChange w:id="1739" w:author="季 晨瑞" w:date="2018-10-05T14:53:00Z">
          <w:pPr>
            <w:widowControl/>
            <w:spacing w:line="480" w:lineRule="auto"/>
            <w:ind w:left="-136"/>
            <w:jc w:val="center"/>
          </w:pPr>
        </w:pPrChange>
      </w:pPr>
      <w:ins w:id="1740" w:author="lenovo" w:date="2017-09-22T10:35:00Z">
        <w:del w:id="1741" w:author="季 晨瑞" w:date="2018-09-22T15:28:00Z">
          <w:r w:rsidRPr="00FC70D4" w:rsidDel="009D555E">
            <w:rPr>
              <w:rFonts w:ascii="Times New Roman" w:hAnsi="Times New Roman" w:hint="eastAsia"/>
              <w:bCs/>
              <w:color w:val="000000"/>
              <w:kern w:val="44"/>
              <w:sz w:val="24"/>
              <w:shd w:val="clear" w:color="auto" w:fill="FFFFFF"/>
              <w:lang w:bidi="ar"/>
            </w:rPr>
            <w:delText>(a)</w:delText>
          </w:r>
        </w:del>
      </w:ins>
    </w:p>
    <w:p w:rsidR="005F11BA" w:rsidRPr="0077266C" w:rsidDel="009D555E" w:rsidRDefault="00AF7E79">
      <w:pPr>
        <w:spacing w:line="480" w:lineRule="auto"/>
        <w:ind w:firstLine="420"/>
        <w:rPr>
          <w:ins w:id="1742" w:author="lenovo" w:date="2017-09-22T10:35:00Z"/>
          <w:del w:id="1743" w:author="季 晨瑞" w:date="2018-09-22T15:28:00Z"/>
        </w:rPr>
        <w:pPrChange w:id="1744" w:author="季 晨瑞" w:date="2018-10-05T14:53:00Z">
          <w:pPr>
            <w:spacing w:line="480" w:lineRule="auto"/>
          </w:pPr>
        </w:pPrChange>
      </w:pPr>
      <w:ins w:id="1745" w:author="lenovo" w:date="2017-09-22T10:35:00Z">
        <w:del w:id="1746" w:author="季 晨瑞" w:date="2018-09-22T15:28:00Z">
          <w:r w:rsidDel="009D555E">
            <w:rPr>
              <w:noProof/>
            </w:rPr>
            <w:drawing>
              <wp:inline distT="0" distB="0" distL="0" distR="0">
                <wp:extent cx="5052060" cy="3565525"/>
                <wp:effectExtent l="0" t="0" r="0" b="0"/>
                <wp:docPr id="1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060" cy="3565525"/>
                        </a:xfrm>
                        <a:prstGeom prst="rect">
                          <a:avLst/>
                        </a:prstGeom>
                        <a:noFill/>
                        <a:ln>
                          <a:noFill/>
                        </a:ln>
                      </pic:spPr>
                    </pic:pic>
                  </a:graphicData>
                </a:graphic>
              </wp:inline>
            </w:drawing>
          </w:r>
        </w:del>
      </w:ins>
    </w:p>
    <w:p w:rsidR="005F11BA" w:rsidRPr="00FC70D4" w:rsidDel="009D555E" w:rsidRDefault="005F11BA">
      <w:pPr>
        <w:spacing w:line="480" w:lineRule="auto"/>
        <w:ind w:firstLine="420"/>
        <w:rPr>
          <w:ins w:id="1747" w:author="lenovo" w:date="2017-09-22T10:35:00Z"/>
          <w:del w:id="1748" w:author="季 晨瑞" w:date="2018-09-22T15:28:00Z"/>
          <w:rFonts w:ascii="Times New Roman" w:hAnsi="Times New Roman"/>
          <w:sz w:val="24"/>
        </w:rPr>
        <w:pPrChange w:id="1749" w:author="季 晨瑞" w:date="2018-10-05T14:53:00Z">
          <w:pPr>
            <w:spacing w:line="480" w:lineRule="auto"/>
            <w:jc w:val="center"/>
          </w:pPr>
        </w:pPrChange>
      </w:pPr>
      <w:ins w:id="1750" w:author="lenovo" w:date="2017-09-22T10:35:00Z">
        <w:del w:id="1751" w:author="季 晨瑞" w:date="2018-09-22T15:28:00Z">
          <w:r w:rsidRPr="00FC70D4" w:rsidDel="009D555E">
            <w:rPr>
              <w:rFonts w:ascii="Times New Roman" w:hAnsi="Times New Roman"/>
              <w:sz w:val="24"/>
            </w:rPr>
            <w:delText>(b)</w:delText>
          </w:r>
        </w:del>
      </w:ins>
    </w:p>
    <w:p w:rsidR="005F11BA" w:rsidDel="009D555E" w:rsidRDefault="005F11BA">
      <w:pPr>
        <w:spacing w:line="480" w:lineRule="auto"/>
        <w:ind w:firstLine="420"/>
        <w:rPr>
          <w:ins w:id="1752" w:author="lenovo" w:date="2017-09-22T10:35:00Z"/>
          <w:del w:id="1753" w:author="季 晨瑞" w:date="2018-09-22T15:28:00Z"/>
          <w:rFonts w:ascii="Times New Roman" w:hAnsi="Times New Roman"/>
          <w:color w:val="000000"/>
          <w:sz w:val="24"/>
        </w:rPr>
        <w:pPrChange w:id="1754" w:author="季 晨瑞" w:date="2018-10-05T14:53:00Z">
          <w:pPr>
            <w:spacing w:line="480" w:lineRule="auto"/>
            <w:jc w:val="center"/>
          </w:pPr>
        </w:pPrChange>
      </w:pPr>
      <w:ins w:id="1755" w:author="lenovo" w:date="2017-09-22T10:35:00Z">
        <w:del w:id="1756" w:author="季 晨瑞" w:date="2018-09-22T15:28:00Z">
          <w:r w:rsidRPr="00FC70D4" w:rsidDel="009D555E">
            <w:rPr>
              <w:rFonts w:ascii="Times New Roman" w:hAnsi="Times New Roman" w:hint="eastAsia"/>
              <w:sz w:val="24"/>
            </w:rPr>
            <w:delText xml:space="preserve">Fig.7 </w:delText>
          </w:r>
          <w:r w:rsidRPr="00FC70D4" w:rsidDel="009D555E">
            <w:rPr>
              <w:rFonts w:ascii="Times New Roman" w:eastAsia="AdvOT999035f4" w:hAnsi="Times New Roman"/>
              <w:color w:val="000000"/>
              <w:sz w:val="24"/>
            </w:rPr>
            <w:delText>mechanical stress</w:delText>
          </w:r>
          <w:r w:rsidRPr="00FC70D4" w:rsidDel="009D555E">
            <w:rPr>
              <w:rFonts w:ascii="Times New Roman" w:eastAsia="AdvOT999035f4 + 20" w:hAnsi="Times New Roman"/>
              <w:color w:val="000000"/>
              <w:sz w:val="24"/>
            </w:rPr>
            <w:delText>–</w:delText>
          </w:r>
          <w:r w:rsidRPr="00FC70D4" w:rsidDel="009D555E">
            <w:rPr>
              <w:rFonts w:ascii="Times New Roman" w:eastAsia="AdvOT999035f4" w:hAnsi="Times New Roman"/>
              <w:color w:val="000000"/>
              <w:sz w:val="24"/>
            </w:rPr>
            <w:delText xml:space="preserve">strain curves at room temperature of </w:delText>
          </w:r>
          <w:r w:rsidDel="009D555E">
            <w:rPr>
              <w:rFonts w:ascii="Times New Roman" w:eastAsia="AdvOT999035f4" w:hAnsi="Times New Roman" w:hint="eastAsia"/>
              <w:color w:val="000000"/>
              <w:sz w:val="24"/>
            </w:rPr>
            <w:delText xml:space="preserve">the </w:delText>
          </w:r>
          <w:r w:rsidRPr="00FC70D4" w:rsidDel="009D555E">
            <w:rPr>
              <w:rFonts w:ascii="Times New Roman" w:hAnsi="Times New Roman" w:hint="eastAsia"/>
              <w:color w:val="000000"/>
              <w:sz w:val="24"/>
            </w:rPr>
            <w:delText xml:space="preserve">membranes doped </w:delText>
          </w:r>
          <w:r w:rsidDel="009D555E">
            <w:rPr>
              <w:rFonts w:ascii="Times New Roman" w:hAnsi="Times New Roman" w:hint="eastAsia"/>
              <w:color w:val="000000"/>
              <w:sz w:val="24"/>
            </w:rPr>
            <w:delText xml:space="preserve">in </w:delText>
          </w:r>
          <w:r w:rsidRPr="00FC70D4" w:rsidDel="009D555E">
            <w:rPr>
              <w:rFonts w:ascii="Times New Roman" w:hAnsi="Times New Roman" w:hint="eastAsia"/>
              <w:color w:val="000000"/>
              <w:sz w:val="24"/>
            </w:rPr>
            <w:delText>75%PA(a) and 85%PA(b)</w:delText>
          </w:r>
        </w:del>
      </w:ins>
    </w:p>
    <w:p w:rsidR="005F11BA" w:rsidRPr="005F11BA" w:rsidDel="009D555E" w:rsidRDefault="005F11BA">
      <w:pPr>
        <w:widowControl/>
        <w:spacing w:line="480" w:lineRule="auto"/>
        <w:ind w:firstLine="420"/>
        <w:rPr>
          <w:ins w:id="1757" w:author="lenovo" w:date="2017-09-22T10:35:00Z"/>
          <w:del w:id="1758" w:author="季 晨瑞" w:date="2018-09-22T15:28:00Z"/>
          <w:rFonts w:ascii="Times New Roman" w:hAnsi="Times New Roman"/>
          <w:sz w:val="24"/>
        </w:rPr>
        <w:pPrChange w:id="1759" w:author="季 晨瑞" w:date="2018-10-05T14:53:00Z">
          <w:pPr>
            <w:widowControl/>
            <w:spacing w:line="480" w:lineRule="auto"/>
          </w:pPr>
        </w:pPrChange>
      </w:pPr>
    </w:p>
    <w:p w:rsidR="006423DA" w:rsidRPr="00FC70D4" w:rsidDel="009D555E" w:rsidRDefault="006423DA">
      <w:pPr>
        <w:widowControl/>
        <w:spacing w:line="480" w:lineRule="auto"/>
        <w:ind w:firstLineChars="200" w:firstLine="480"/>
        <w:rPr>
          <w:del w:id="1760" w:author="季 晨瑞" w:date="2018-09-22T15:28:00Z"/>
          <w:rFonts w:ascii="Times New Roman" w:hAnsi="Times New Roman"/>
          <w:color w:val="000000"/>
          <w:sz w:val="24"/>
        </w:rPr>
        <w:pPrChange w:id="1761" w:author="季 晨瑞" w:date="2018-10-05T14:53:00Z">
          <w:pPr>
            <w:widowControl/>
            <w:spacing w:line="480" w:lineRule="auto"/>
          </w:pPr>
        </w:pPrChange>
      </w:pPr>
      <w:del w:id="1762" w:author="季 晨瑞" w:date="2018-09-22T15:28:00Z">
        <w:r w:rsidRPr="00FC70D4" w:rsidDel="009D555E">
          <w:rPr>
            <w:rFonts w:ascii="Times New Roman" w:eastAsia="AdvOT999035f4" w:hAnsi="Times New Roman"/>
            <w:color w:val="000000"/>
            <w:sz w:val="24"/>
          </w:rPr>
          <w:delText>The thermal stability of the membranes is</w:delText>
        </w:r>
        <w:r w:rsidRPr="009C296C" w:rsidDel="009D555E">
          <w:rPr>
            <w:rFonts w:ascii="Times New Roman" w:eastAsia="AdvOT999035f4" w:hAnsi="Times New Roman"/>
            <w:color w:val="000000"/>
            <w:sz w:val="24"/>
          </w:rPr>
          <w:delText xml:space="preserve"> shown in the TGA curves (Fig.</w:delText>
        </w:r>
        <w:r w:rsidRPr="009C296C" w:rsidDel="009D555E">
          <w:rPr>
            <w:rFonts w:ascii="Times New Roman" w:hAnsi="Times New Roman" w:hint="eastAsia"/>
            <w:color w:val="000000"/>
            <w:sz w:val="24"/>
          </w:rPr>
          <w:delText>8</w:delText>
        </w:r>
        <w:r w:rsidRPr="009C296C" w:rsidDel="009D555E">
          <w:rPr>
            <w:rFonts w:ascii="Times New Roman" w:eastAsia="AdvOT999035f4" w:hAnsi="Times New Roman"/>
            <w:color w:val="000000"/>
            <w:sz w:val="24"/>
          </w:rPr>
          <w:delText>)</w:delText>
        </w:r>
        <w:r w:rsidRPr="009C296C" w:rsidDel="009D555E">
          <w:rPr>
            <w:rFonts w:ascii="Times New Roman" w:hAnsi="Times New Roman" w:hint="eastAsia"/>
            <w:color w:val="000000"/>
            <w:sz w:val="24"/>
          </w:rPr>
          <w:delText>.</w:delText>
        </w:r>
        <w:r w:rsidRPr="006423DA" w:rsidDel="009D555E">
          <w:rPr>
            <w:rFonts w:ascii="Times New Roman" w:hAnsi="Times New Roman" w:hint="eastAsia"/>
            <w:color w:val="000000"/>
            <w:sz w:val="24"/>
          </w:rPr>
          <w:delText xml:space="preserve"> </w:delText>
        </w:r>
        <w:r w:rsidRPr="00FC70D4" w:rsidDel="009D555E">
          <w:rPr>
            <w:rFonts w:ascii="Times New Roman" w:hAnsi="Times New Roman" w:hint="eastAsia"/>
            <w:color w:val="000000"/>
            <w:sz w:val="24"/>
          </w:rPr>
          <w:delText>As seen from the diagram,</w:delText>
        </w:r>
        <w:r w:rsidRPr="00FC70D4" w:rsidDel="009D555E">
          <w:rPr>
            <w:rFonts w:ascii="Times New Roman" w:hAnsi="Times New Roman" w:hint="eastAsia"/>
            <w:color w:val="FF0000"/>
            <w:sz w:val="24"/>
          </w:rPr>
          <w:delText xml:space="preserve"> </w:delText>
        </w:r>
        <w:r w:rsidRPr="00FC70D4" w:rsidDel="009D555E">
          <w:rPr>
            <w:rFonts w:ascii="Times New Roman" w:eastAsia="AdvOT999035f4" w:hAnsi="Times New Roman"/>
            <w:color w:val="000000"/>
            <w:sz w:val="24"/>
          </w:rPr>
          <w:delText>the thermal</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decomposition of the membranes can be divided into three</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main stages</w:delText>
        </w:r>
        <w:r w:rsidRPr="00FC70D4" w:rsidDel="009D555E">
          <w:rPr>
            <w:rFonts w:ascii="Times New Roman" w:hAnsi="Times New Roman" w:hint="eastAsia"/>
            <w:color w:val="000000"/>
            <w:sz w:val="24"/>
          </w:rPr>
          <w:delText>.</w:delText>
        </w:r>
        <w:r w:rsidRPr="006423DA" w:rsidDel="009D555E">
          <w:rPr>
            <w:rFonts w:ascii="Times New Roman" w:eastAsia="AdvOT999035f4" w:hAnsi="Times New Roman"/>
            <w:color w:val="000000"/>
            <w:sz w:val="24"/>
          </w:rPr>
          <w:delText xml:space="preserve"> </w:delText>
        </w:r>
        <w:r w:rsidRPr="00FC70D4" w:rsidDel="009D555E">
          <w:rPr>
            <w:rFonts w:ascii="Times New Roman" w:eastAsia="AdvOT999035f4" w:hAnsi="Times New Roman"/>
            <w:color w:val="000000"/>
            <w:sz w:val="24"/>
          </w:rPr>
          <w:delText xml:space="preserve">The initial weight loss from </w:delText>
        </w:r>
        <w:r w:rsidRPr="00FC70D4" w:rsidDel="009D555E">
          <w:rPr>
            <w:rFonts w:ascii="Times New Roman" w:hAnsi="Times New Roman" w:hint="eastAsia"/>
            <w:color w:val="000000"/>
            <w:sz w:val="24"/>
          </w:rPr>
          <w:delText>50-</w:delText>
        </w:r>
        <w:r w:rsidRPr="00FC70D4" w:rsidDel="009D555E">
          <w:rPr>
            <w:rFonts w:ascii="Times New Roman" w:eastAsia="AdvOT999035f4" w:hAnsi="Times New Roman"/>
            <w:color w:val="000000"/>
            <w:sz w:val="24"/>
          </w:rPr>
          <w:delText>100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 induced</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by the evaporation of absorbed water or residual solvent 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membranes</w:delText>
        </w:r>
        <w:r w:rsidRPr="00FC70D4" w:rsidDel="009D555E">
          <w:rPr>
            <w:rFonts w:ascii="Times New Roman" w:hAnsi="Times New Roman" w:hint="eastAsia"/>
            <w:color w:val="000000"/>
            <w:sz w:val="24"/>
          </w:rPr>
          <w:delText>.</w:delText>
        </w:r>
        <w:r w:rsidDel="009D555E">
          <w:rPr>
            <w:rFonts w:ascii="Times New Roman" w:hAnsi="Times New Roman" w:hint="eastAsia"/>
            <w:color w:val="000000"/>
            <w:sz w:val="24"/>
          </w:rPr>
          <w:delText xml:space="preserve"> </w:delText>
        </w:r>
        <w:r w:rsidRPr="00FC70D4" w:rsidDel="009D555E">
          <w:rPr>
            <w:rFonts w:ascii="Times New Roman" w:hAnsi="Times New Roman"/>
            <w:sz w:val="24"/>
          </w:rPr>
          <w:delText>In the 100-220</w:delText>
        </w:r>
        <w:r w:rsidRPr="00FC70D4" w:rsidDel="009D555E">
          <w:rPr>
            <w:rFonts w:ascii="宋体" w:hAnsi="宋体" w:cs="宋体" w:hint="eastAsia"/>
            <w:sz w:val="24"/>
          </w:rPr>
          <w:delText>℃</w:delText>
        </w:r>
        <w:r w:rsidRPr="00FC70D4" w:rsidDel="009D555E">
          <w:rPr>
            <w:rFonts w:ascii="Times New Roman" w:hAnsi="Times New Roman"/>
            <w:sz w:val="24"/>
          </w:rPr>
          <w:delText xml:space="preserve"> interval,</w:delText>
        </w:r>
        <w:r w:rsidDel="009D555E">
          <w:rPr>
            <w:rFonts w:ascii="Times New Roman" w:hAnsi="Times New Roman" w:hint="eastAsia"/>
            <w:sz w:val="24"/>
          </w:rPr>
          <w:delText xml:space="preserve"> </w:delText>
        </w:r>
        <w:r w:rsidRPr="00FC70D4" w:rsidDel="009D555E">
          <w:rPr>
            <w:rFonts w:ascii="Times New Roman" w:hAnsi="Times New Roman" w:hint="eastAsia"/>
            <w:sz w:val="24"/>
          </w:rPr>
          <w:delText>all</w:delText>
        </w:r>
        <w:r w:rsidRPr="00FC70D4" w:rsidDel="009D555E">
          <w:rPr>
            <w:rFonts w:ascii="Times New Roman" w:hAnsi="Times New Roman"/>
            <w:sz w:val="24"/>
          </w:rPr>
          <w:delText xml:space="preserve"> materials can be maintained in a stable state</w:delText>
        </w:r>
        <w:r w:rsidRPr="00FC70D4" w:rsidDel="009D555E">
          <w:rPr>
            <w:rFonts w:ascii="Times New Roman" w:hAnsi="Times New Roman" w:hint="eastAsia"/>
            <w:sz w:val="24"/>
          </w:rPr>
          <w:delText xml:space="preserve"> and</w:delText>
        </w:r>
        <w:r w:rsidRPr="00FC70D4" w:rsidDel="009D555E">
          <w:rPr>
            <w:rFonts w:ascii="Times New Roman" w:hAnsi="Times New Roman"/>
            <w:sz w:val="24"/>
          </w:rPr>
          <w:delText xml:space="preserve"> no significant decline in quality</w:delText>
        </w:r>
        <w:r w:rsidRPr="00FC70D4" w:rsidDel="009D555E">
          <w:rPr>
            <w:rFonts w:ascii="Times New Roman" w:hAnsi="Times New Roman" w:hint="eastAsia"/>
            <w:sz w:val="24"/>
          </w:rPr>
          <w:delText>.</w:delText>
        </w:r>
        <w:r w:rsidDel="009D555E">
          <w:rPr>
            <w:rFonts w:ascii="Times New Roman" w:hAnsi="Times New Roman" w:hint="eastAsia"/>
            <w:sz w:val="24"/>
          </w:rPr>
          <w:delText xml:space="preserve"> </w:delText>
        </w:r>
        <w:r w:rsidRPr="00FC70D4" w:rsidDel="009D555E">
          <w:rPr>
            <w:rFonts w:ascii="Times New Roman" w:eastAsia="AdvOT999035f4" w:hAnsi="Times New Roman"/>
            <w:color w:val="000000"/>
            <w:sz w:val="24"/>
          </w:rPr>
          <w:delText>The second weight loss is from 2</w:delText>
        </w:r>
        <w:r w:rsidRPr="00FC70D4" w:rsidDel="009D555E">
          <w:rPr>
            <w:rFonts w:ascii="Times New Roman" w:hAnsi="Times New Roman" w:hint="eastAsia"/>
            <w:color w:val="000000"/>
            <w:sz w:val="24"/>
          </w:rPr>
          <w:delText>40-3</w:delText>
        </w:r>
        <w:r w:rsidRPr="005F11BA" w:rsidDel="009D555E">
          <w:rPr>
            <w:rFonts w:ascii="Times New Roman" w:hAnsi="Times New Roman"/>
            <w:color w:val="000000"/>
            <w:sz w:val="24"/>
            <w:highlight w:val="yellow"/>
            <w:rPrChange w:id="1763" w:author="lenovo" w:date="2017-09-22T10:35:00Z">
              <w:rPr>
                <w:rFonts w:ascii="Times New Roman" w:hAnsi="Times New Roman"/>
                <w:color w:val="000000"/>
                <w:sz w:val="24"/>
              </w:rPr>
            </w:rPrChange>
          </w:rPr>
          <w:delText>00</w:delText>
        </w:r>
        <w:r w:rsidRPr="005F11BA" w:rsidDel="009D555E">
          <w:rPr>
            <w:rFonts w:ascii="宋体" w:hAnsi="宋体" w:cs="宋体" w:hint="eastAsia"/>
            <w:color w:val="000000"/>
            <w:sz w:val="24"/>
            <w:highlight w:val="yellow"/>
            <w:rPrChange w:id="1764" w:author="lenovo" w:date="2017-09-22T10:35:00Z">
              <w:rPr>
                <w:rFonts w:ascii="宋体" w:hAnsi="宋体" w:cs="宋体" w:hint="eastAsia"/>
                <w:color w:val="000000"/>
                <w:sz w:val="24"/>
              </w:rPr>
            </w:rPrChange>
          </w:rPr>
          <w:delText>℃</w:delText>
        </w:r>
        <w:r w:rsidRPr="005F11BA" w:rsidDel="009D555E">
          <w:rPr>
            <w:rFonts w:ascii="Times New Roman" w:eastAsia="AdvOT999035f4" w:hAnsi="Times New Roman"/>
            <w:color w:val="000000"/>
            <w:sz w:val="24"/>
            <w:highlight w:val="yellow"/>
            <w:rPrChange w:id="1765" w:author="lenovo" w:date="2017-09-22T10:35:00Z">
              <w:rPr>
                <w:rFonts w:ascii="Times New Roman" w:eastAsia="AdvOT999035f4" w:hAnsi="Times New Roman"/>
                <w:color w:val="000000"/>
                <w:sz w:val="24"/>
              </w:rPr>
            </w:rPrChange>
          </w:rPr>
          <w:delText>,</w:delText>
        </w:r>
        <w:r w:rsidDel="009D555E">
          <w:rPr>
            <w:rFonts w:ascii="Times New Roman" w:eastAsia="AdvOT999035f4" w:hAnsi="Times New Roman" w:hint="eastAsia"/>
            <w:color w:val="000000"/>
            <w:sz w:val="24"/>
          </w:rPr>
          <w:delText xml:space="preserve">  </w:delText>
        </w:r>
      </w:del>
    </w:p>
    <w:p w:rsidR="0037097A" w:rsidDel="009D555E" w:rsidRDefault="00AF7E79">
      <w:pPr>
        <w:spacing w:line="480" w:lineRule="auto"/>
        <w:ind w:firstLine="420"/>
        <w:rPr>
          <w:del w:id="1766" w:author="季 晨瑞" w:date="2018-09-22T15:28:00Z"/>
          <w:rFonts w:ascii="Times New Roman" w:hAnsi="Times New Roman"/>
          <w:sz w:val="24"/>
        </w:rPr>
        <w:pPrChange w:id="1767" w:author="季 晨瑞" w:date="2018-10-05T14:53:00Z">
          <w:pPr>
            <w:spacing w:line="480" w:lineRule="auto"/>
            <w:jc w:val="center"/>
          </w:pPr>
        </w:pPrChange>
      </w:pPr>
      <w:del w:id="1768" w:author="季 晨瑞" w:date="2018-09-22T15:28:00Z">
        <w:r w:rsidDel="009D555E">
          <w:rPr>
            <w:noProof/>
          </w:rPr>
          <w:drawing>
            <wp:inline distT="0" distB="0" distL="0" distR="0">
              <wp:extent cx="5043170" cy="3565525"/>
              <wp:effectExtent l="0" t="0" r="0" b="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37097A" w:rsidRPr="00FC70D4" w:rsidDel="009D555E">
          <w:rPr>
            <w:rFonts w:hint="eastAsia"/>
            <w:sz w:val="24"/>
          </w:rPr>
          <w:delText xml:space="preserve"> </w:delText>
        </w:r>
        <w:r w:rsidR="0037097A" w:rsidRPr="00FC70D4" w:rsidDel="009D555E">
          <w:rPr>
            <w:rFonts w:ascii="Times New Roman" w:hAnsi="Times New Roman" w:hint="eastAsia"/>
            <w:sz w:val="24"/>
          </w:rPr>
          <w:delText>Fig.8 TGA curves of different membranes</w:delText>
        </w:r>
      </w:del>
    </w:p>
    <w:p w:rsidR="006423DA" w:rsidDel="009D555E" w:rsidRDefault="006423DA">
      <w:pPr>
        <w:widowControl/>
        <w:spacing w:line="480" w:lineRule="auto"/>
        <w:ind w:firstLine="420"/>
        <w:rPr>
          <w:ins w:id="1769" w:author="lenovo" w:date="2017-09-22T10:35:00Z"/>
          <w:del w:id="1770" w:author="季 晨瑞" w:date="2018-09-22T15:28:00Z"/>
          <w:rFonts w:ascii="Times New Roman" w:hAnsi="Times New Roman"/>
          <w:color w:val="000000"/>
          <w:sz w:val="24"/>
        </w:rPr>
        <w:pPrChange w:id="1771" w:author="季 晨瑞" w:date="2018-10-05T14:53:00Z">
          <w:pPr>
            <w:widowControl/>
            <w:spacing w:line="480" w:lineRule="auto"/>
          </w:pPr>
        </w:pPrChange>
      </w:pPr>
      <w:del w:id="1772" w:author="季 晨瑞" w:date="2018-09-22T15:28:00Z">
        <w:r w:rsidRPr="00FC70D4" w:rsidDel="009D555E">
          <w:rPr>
            <w:rFonts w:ascii="Times New Roman" w:eastAsia="AdvOT999035f4" w:hAnsi="Times New Roman"/>
            <w:color w:val="000000"/>
            <w:sz w:val="24"/>
          </w:rPr>
          <w:delText>which</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 xml:space="preserve">is </w:delText>
        </w:r>
        <w:r w:rsidRPr="00FC70D4" w:rsidDel="009D555E">
          <w:rPr>
            <w:rFonts w:ascii="Times New Roman" w:hAnsi="Times New Roman" w:hint="eastAsia"/>
            <w:color w:val="000000"/>
            <w:sz w:val="24"/>
          </w:rPr>
          <w:delText>attributing to</w:delText>
        </w:r>
        <w:r w:rsidRPr="00FC70D4" w:rsidDel="009D555E">
          <w:rPr>
            <w:rFonts w:ascii="Times New Roman" w:eastAsia="AdvOT999035f4" w:hAnsi="Times New Roman"/>
            <w:color w:val="000000"/>
            <w:sz w:val="24"/>
          </w:rPr>
          <w:delText xml:space="preserve"> the decomposition of quaternary ammonium groups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of di</w:delText>
        </w:r>
        <w:r w:rsidRPr="00FC70D4" w:rsidDel="009D555E">
          <w:rPr>
            <w:rFonts w:ascii="Times New Roman" w:eastAsia="AdvOT999035f4 + fb" w:hAnsi="Times New Roman"/>
            <w:color w:val="000000"/>
            <w:sz w:val="24"/>
          </w:rPr>
          <w:delText>ff</w:delText>
        </w:r>
        <w:r w:rsidRPr="00FC70D4" w:rsidDel="009D555E">
          <w:rPr>
            <w:rFonts w:ascii="Times New Roman" w:eastAsia="AdvOT999035f4" w:hAnsi="Times New Roman"/>
            <w:color w:val="000000"/>
            <w:sz w:val="24"/>
          </w:rPr>
          <w:delText>erent membranes</w:delText>
        </w:r>
        <w:r w:rsidRPr="00FC70D4" w:rsidDel="009D555E">
          <w:rPr>
            <w:rFonts w:ascii="Times New Roman" w:hAnsi="Times New Roman" w:hint="eastAsia"/>
            <w:color w:val="000000"/>
            <w:sz w:val="24"/>
          </w:rPr>
          <w:delText>.</w:delText>
        </w:r>
        <w:r w:rsidRPr="00FC70D4" w:rsidDel="009D555E">
          <w:rPr>
            <w:rFonts w:ascii="Times New Roman" w:hAnsi="Times New Roman"/>
            <w:sz w:val="24"/>
          </w:rPr>
          <w:delText xml:space="preserve"> </w:delText>
        </w:r>
        <w:r w:rsidRPr="00FC70D4" w:rsidDel="009D555E">
          <w:rPr>
            <w:rFonts w:ascii="Times New Roman" w:eastAsia="AdvOT999035f4" w:hAnsi="Times New Roman"/>
            <w:color w:val="000000"/>
            <w:sz w:val="24"/>
          </w:rPr>
          <w:delText xml:space="preserve">The third weight loss around </w:delText>
        </w:r>
        <w:r w:rsidRPr="00FC70D4" w:rsidDel="009D555E">
          <w:rPr>
            <w:rFonts w:ascii="Times New Roman" w:hAnsi="Times New Roman" w:hint="eastAsia"/>
            <w:color w:val="000000"/>
            <w:sz w:val="24"/>
          </w:rPr>
          <w:delText>400</w:delText>
        </w:r>
        <w:r w:rsidRPr="00FC70D4" w:rsidDel="009D555E">
          <w:rPr>
            <w:rFonts w:ascii="宋体" w:hAnsi="宋体" w:cs="宋体" w:hint="eastAsia"/>
            <w:color w:val="000000"/>
            <w:sz w:val="24"/>
          </w:rPr>
          <w:delText>℃</w:delText>
        </w:r>
        <w:r w:rsidRPr="00FC70D4" w:rsidDel="009D555E">
          <w:rPr>
            <w:rFonts w:ascii="Times New Roman" w:eastAsia="AdvOT999035f4" w:hAnsi="Times New Roman"/>
            <w:color w:val="000000"/>
            <w:sz w:val="24"/>
          </w:rPr>
          <w:delText xml:space="preserve"> is</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caused by the decomposition of the chloromethyl and carbon chain</w:delText>
        </w:r>
        <w:r w:rsidRPr="00FC70D4" w:rsidDel="009D555E">
          <w:rPr>
            <w:rFonts w:ascii="Times New Roman" w:hAnsi="Times New Roman" w:hint="eastAsia"/>
            <w:color w:val="000000"/>
            <w:sz w:val="24"/>
          </w:rPr>
          <w:delText xml:space="preserve">. </w:delText>
        </w:r>
        <w:r w:rsidRPr="00FC70D4" w:rsidDel="009D555E">
          <w:rPr>
            <w:rFonts w:ascii="Times New Roman" w:eastAsia="AdvOT999035f4" w:hAnsi="Times New Roman"/>
            <w:color w:val="000000"/>
            <w:sz w:val="24"/>
          </w:rPr>
          <w:delText>The</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pristine membrane and composite membranes exhibit almost</w:delText>
        </w:r>
        <w:r w:rsidRPr="00FC70D4" w:rsidDel="009D555E">
          <w:rPr>
            <w:rFonts w:ascii="Times New Roman" w:hAnsi="Times New Roman"/>
            <w:color w:val="000000"/>
            <w:sz w:val="24"/>
          </w:rPr>
          <w:delText xml:space="preserve"> </w:delText>
        </w:r>
        <w:r w:rsidRPr="00FC70D4" w:rsidDel="009D555E">
          <w:rPr>
            <w:rFonts w:ascii="Times New Roman" w:eastAsia="AdvOT999035f4" w:hAnsi="Times New Roman"/>
            <w:color w:val="000000"/>
            <w:sz w:val="24"/>
          </w:rPr>
          <w:delText>the same degradation trends.</w:delText>
        </w:r>
        <w:r w:rsidRPr="00FC70D4" w:rsidDel="009D555E">
          <w:rPr>
            <w:rFonts w:ascii="Times New Roman" w:hAnsi="Times New Roman" w:hint="eastAsia"/>
            <w:color w:val="000000"/>
            <w:sz w:val="24"/>
          </w:rPr>
          <w:delText xml:space="preserve"> N</w:delText>
        </w:r>
        <w:r w:rsidRPr="00FC70D4" w:rsidDel="009D555E">
          <w:rPr>
            <w:rFonts w:ascii="Times New Roman" w:eastAsia="AdvOT999035f4" w:hAnsi="Times New Roman"/>
            <w:color w:val="000000"/>
            <w:sz w:val="24"/>
          </w:rPr>
          <w:delText>evertheless</w:delText>
        </w:r>
        <w:r w:rsidRPr="00FC70D4" w:rsidDel="009D555E">
          <w:rPr>
            <w:rFonts w:ascii="Times New Roman" w:hAnsi="Times New Roman" w:hint="eastAsia"/>
            <w:color w:val="000000"/>
            <w:sz w:val="24"/>
          </w:rPr>
          <w:delText xml:space="preserve">, the </w:delText>
        </w:r>
        <w:r w:rsidRPr="00FC70D4" w:rsidDel="009D555E">
          <w:rPr>
            <w:rFonts w:ascii="Times New Roman" w:eastAsia="AdvOT999035f4" w:hAnsi="Times New Roman"/>
            <w:color w:val="000000"/>
            <w:sz w:val="24"/>
          </w:rPr>
          <w:delText>thermal stability</w:delText>
        </w:r>
        <w:r w:rsidRPr="00FC70D4" w:rsidDel="009D555E">
          <w:rPr>
            <w:rFonts w:ascii="Times New Roman" w:hAnsi="Times New Roman" w:hint="eastAsia"/>
            <w:color w:val="000000"/>
            <w:sz w:val="24"/>
          </w:rPr>
          <w:delText xml:space="preserve"> of</w:delText>
        </w:r>
        <w:r w:rsidRPr="00FC70D4" w:rsidDel="009D555E">
          <w:rPr>
            <w:rFonts w:ascii="宋体" w:hAnsi="宋体" w:cs="宋体"/>
            <w:sz w:val="24"/>
          </w:rPr>
          <w:delText xml:space="preserve"> </w:delText>
        </w:r>
        <w:r w:rsidRPr="00FC70D4" w:rsidDel="009D555E">
          <w:rPr>
            <w:rFonts w:ascii="Times New Roman" w:hAnsi="Times New Roman" w:hint="eastAsia"/>
            <w:color w:val="000000"/>
            <w:sz w:val="24"/>
          </w:rPr>
          <w:delText xml:space="preserve">membranes have slightly increase compared to that of the </w:delText>
        </w:r>
        <w:r w:rsidRPr="00FC70D4" w:rsidDel="009D555E">
          <w:rPr>
            <w:rFonts w:ascii="Times New Roman" w:eastAsia="AdvOT999035f4" w:hAnsi="Times New Roman"/>
            <w:color w:val="000000"/>
            <w:sz w:val="24"/>
          </w:rPr>
          <w:delText>pristine membrane</w:delText>
        </w:r>
        <w:r w:rsidDel="009D555E">
          <w:rPr>
            <w:rFonts w:ascii="Times New Roman" w:hAnsi="Times New Roman" w:hint="eastAsia"/>
            <w:color w:val="000000"/>
            <w:sz w:val="24"/>
          </w:rPr>
          <w:delText>.</w:delText>
        </w:r>
      </w:del>
    </w:p>
    <w:p w:rsidR="005F11BA" w:rsidRDefault="00AF7E79">
      <w:pPr>
        <w:spacing w:line="480" w:lineRule="auto"/>
        <w:ind w:firstLine="420"/>
        <w:rPr>
          <w:ins w:id="1773" w:author="lenovo" w:date="2017-09-22T10:35:00Z"/>
          <w:rFonts w:ascii="Times New Roman" w:hAnsi="Times New Roman"/>
          <w:sz w:val="24"/>
        </w:rPr>
        <w:pPrChange w:id="1774" w:author="季 晨瑞" w:date="2018-10-05T14:53:00Z">
          <w:pPr>
            <w:spacing w:line="480" w:lineRule="auto"/>
            <w:jc w:val="center"/>
          </w:pPr>
        </w:pPrChange>
      </w:pPr>
      <w:ins w:id="1775" w:author="lenovo" w:date="2017-09-22T10:35:00Z">
        <w:del w:id="1776" w:author="季 晨瑞" w:date="2018-09-22T15:28:00Z">
          <w:r w:rsidDel="009D555E">
            <w:rPr>
              <w:noProof/>
            </w:rPr>
            <w:drawing>
              <wp:inline distT="0" distB="0" distL="0" distR="0">
                <wp:extent cx="5043170" cy="3565525"/>
                <wp:effectExtent l="0" t="0" r="0" b="0"/>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3170" cy="3565525"/>
                        </a:xfrm>
                        <a:prstGeom prst="rect">
                          <a:avLst/>
                        </a:prstGeom>
                        <a:noFill/>
                        <a:ln>
                          <a:noFill/>
                        </a:ln>
                        <a:effectLst/>
                      </pic:spPr>
                    </pic:pic>
                  </a:graphicData>
                </a:graphic>
              </wp:inline>
            </w:drawing>
          </w:r>
          <w:r w:rsidR="005F11BA" w:rsidRPr="00FC70D4" w:rsidDel="009D555E">
            <w:rPr>
              <w:rFonts w:hint="eastAsia"/>
              <w:sz w:val="24"/>
            </w:rPr>
            <w:delText xml:space="preserve"> </w:delText>
          </w:r>
          <w:r w:rsidR="005F11BA" w:rsidRPr="00FC70D4" w:rsidDel="009D555E">
            <w:rPr>
              <w:rFonts w:ascii="Times New Roman" w:hAnsi="Times New Roman" w:hint="eastAsia"/>
              <w:sz w:val="24"/>
            </w:rPr>
            <w:delText>Fig.8 TGA curves of different membranes</w:delText>
          </w:r>
        </w:del>
      </w:ins>
    </w:p>
    <w:p w:rsidR="005F11BA" w:rsidRDefault="00A33998" w:rsidP="00064E97">
      <w:pPr>
        <w:widowControl/>
        <w:spacing w:line="480" w:lineRule="auto"/>
        <w:jc w:val="center"/>
        <w:rPr>
          <w:ins w:id="1777" w:author="季 晨瑞" w:date="2018-09-23T13:40:00Z"/>
          <w:rFonts w:ascii="Times New Roman" w:hAnsi="Times New Roman"/>
          <w:color w:val="000000"/>
          <w:sz w:val="24"/>
        </w:rPr>
      </w:pPr>
      <w:ins w:id="1778" w:author="季 晨瑞" w:date="2018-10-09T16:02:00Z">
        <w:r>
          <w:rPr>
            <w:rFonts w:ascii="Times New Roman" w:hAnsi="Times New Roman"/>
            <w:noProof/>
            <w:color w:val="000000"/>
            <w:sz w:val="24"/>
          </w:rPr>
          <w:drawing>
            <wp:inline distT="0" distB="0" distL="0" distR="0">
              <wp:extent cx="5274310" cy="370141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机械.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701415"/>
                      </a:xfrm>
                      <a:prstGeom prst="rect">
                        <a:avLst/>
                      </a:prstGeom>
                    </pic:spPr>
                  </pic:pic>
                </a:graphicData>
              </a:graphic>
            </wp:inline>
          </w:drawing>
        </w:r>
      </w:ins>
    </w:p>
    <w:p w:rsidR="00064E97" w:rsidRPr="005F11BA" w:rsidRDefault="00064E97">
      <w:pPr>
        <w:widowControl/>
        <w:spacing w:line="480" w:lineRule="auto"/>
        <w:jc w:val="center"/>
        <w:rPr>
          <w:rFonts w:ascii="Times New Roman" w:hAnsi="Times New Roman"/>
          <w:color w:val="000000"/>
          <w:sz w:val="24"/>
        </w:rPr>
        <w:pPrChange w:id="1779" w:author="季 晨瑞" w:date="2018-09-23T13:40:00Z">
          <w:pPr>
            <w:widowControl/>
            <w:spacing w:line="480" w:lineRule="auto"/>
          </w:pPr>
        </w:pPrChange>
      </w:pPr>
      <w:ins w:id="1780" w:author="季 晨瑞" w:date="2018-09-23T13:40:00Z">
        <w:r>
          <w:rPr>
            <w:rFonts w:ascii="Times New Roman" w:hAnsi="Times New Roman" w:hint="eastAsia"/>
            <w:color w:val="000000"/>
            <w:sz w:val="24"/>
          </w:rPr>
          <w:t>F</w:t>
        </w:r>
        <w:r>
          <w:rPr>
            <w:rFonts w:ascii="Times New Roman" w:hAnsi="Times New Roman"/>
            <w:color w:val="000000"/>
            <w:sz w:val="24"/>
          </w:rPr>
          <w:t>ig.</w:t>
        </w:r>
      </w:ins>
      <w:ins w:id="1781" w:author="季 晨瑞" w:date="2018-10-06T15:05:00Z">
        <w:r w:rsidR="000275F5">
          <w:rPr>
            <w:rFonts w:ascii="Times New Roman" w:hAnsi="Times New Roman"/>
            <w:color w:val="000000"/>
            <w:sz w:val="24"/>
          </w:rPr>
          <w:t xml:space="preserve">8 </w:t>
        </w:r>
      </w:ins>
      <w:ins w:id="1782" w:author="季 晨瑞" w:date="2018-09-23T13:41:00Z">
        <w:r>
          <w:rPr>
            <w:rFonts w:ascii="Times New Roman" w:hAnsi="Times New Roman"/>
            <w:color w:val="000000"/>
            <w:sz w:val="24"/>
          </w:rPr>
          <w:t>The tensile strength and elongation at break values of membranes</w:t>
        </w:r>
      </w:ins>
    </w:p>
    <w:p w:rsidR="00064E97" w:rsidRDefault="00875C6C" w:rsidP="00B10FB0">
      <w:pPr>
        <w:widowControl/>
        <w:spacing w:line="480" w:lineRule="auto"/>
        <w:jc w:val="left"/>
        <w:rPr>
          <w:ins w:id="1783" w:author="季 晨瑞" w:date="2018-09-23T13:41:00Z"/>
          <w:rFonts w:ascii="Times New Roman" w:eastAsia="AdvOTd3a5f740" w:hAnsi="Times New Roman"/>
          <w:b/>
          <w:bCs/>
          <w:color w:val="000000"/>
          <w:sz w:val="28"/>
          <w:szCs w:val="28"/>
        </w:rPr>
      </w:pPr>
      <w:ins w:id="1784" w:author="季 晨瑞" w:date="2018-10-06T14:51:00Z">
        <w:r>
          <w:rPr>
            <w:rFonts w:ascii="Times New Roman" w:eastAsia="AdvOTd3a5f740" w:hAnsi="Times New Roman"/>
            <w:b/>
            <w:bCs/>
            <w:noProof/>
            <w:color w:val="000000"/>
            <w:sz w:val="28"/>
            <w:szCs w:val="28"/>
          </w:rPr>
          <w:lastRenderedPageBreak/>
          <w:drawing>
            <wp:inline distT="0" distB="0" distL="0" distR="0">
              <wp:extent cx="5274310" cy="403606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热重.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036060"/>
                      </a:xfrm>
                      <a:prstGeom prst="rect">
                        <a:avLst/>
                      </a:prstGeom>
                    </pic:spPr>
                  </pic:pic>
                </a:graphicData>
              </a:graphic>
            </wp:inline>
          </w:drawing>
        </w:r>
      </w:ins>
    </w:p>
    <w:p w:rsidR="000275F5" w:rsidRPr="000275F5" w:rsidRDefault="000275F5">
      <w:pPr>
        <w:widowControl/>
        <w:spacing w:line="480" w:lineRule="auto"/>
        <w:jc w:val="center"/>
        <w:rPr>
          <w:ins w:id="1785" w:author="季 晨瑞" w:date="2018-10-06T15:05:00Z"/>
          <w:rFonts w:ascii="Times New Roman" w:eastAsia="AdvOTd3a5f740" w:hAnsi="Times New Roman"/>
          <w:bCs/>
          <w:color w:val="000000"/>
          <w:sz w:val="24"/>
          <w:vertAlign w:val="superscript"/>
          <w:rPrChange w:id="1786" w:author="季 晨瑞" w:date="2018-10-06T15:10:00Z">
            <w:rPr>
              <w:ins w:id="1787" w:author="季 晨瑞" w:date="2018-10-06T15:05:00Z"/>
              <w:rFonts w:ascii="Times New Roman" w:eastAsia="AdvOTd3a5f740" w:hAnsi="Times New Roman"/>
              <w:b/>
              <w:bCs/>
              <w:color w:val="000000"/>
              <w:sz w:val="28"/>
              <w:szCs w:val="28"/>
            </w:rPr>
          </w:rPrChange>
        </w:rPr>
        <w:pPrChange w:id="1788" w:author="季 晨瑞" w:date="2018-10-06T15:10:00Z">
          <w:pPr>
            <w:widowControl/>
            <w:spacing w:line="480" w:lineRule="auto"/>
            <w:jc w:val="left"/>
          </w:pPr>
        </w:pPrChange>
      </w:pPr>
      <w:ins w:id="1789" w:author="季 晨瑞" w:date="2018-10-06T15:05:00Z">
        <w:r w:rsidRPr="000275F5">
          <w:rPr>
            <w:rFonts w:ascii="Times New Roman" w:eastAsia="AdvOTd3a5f740" w:hAnsi="Times New Roman"/>
            <w:bCs/>
            <w:color w:val="000000"/>
            <w:sz w:val="24"/>
            <w:rPrChange w:id="1790" w:author="季 晨瑞" w:date="2018-10-06T15:06:00Z">
              <w:rPr>
                <w:rFonts w:ascii="Times New Roman" w:eastAsia="AdvOTd3a5f740" w:hAnsi="Times New Roman"/>
                <w:bCs/>
                <w:color w:val="000000"/>
                <w:sz w:val="28"/>
                <w:szCs w:val="28"/>
              </w:rPr>
            </w:rPrChange>
          </w:rPr>
          <w:t>Fig.9</w:t>
        </w:r>
      </w:ins>
      <w:ins w:id="1791" w:author="季 晨瑞" w:date="2018-10-06T15:06:00Z">
        <w:r>
          <w:rPr>
            <w:rFonts w:ascii="Times New Roman" w:eastAsia="AdvOTd3a5f740" w:hAnsi="Times New Roman"/>
            <w:bCs/>
            <w:color w:val="000000"/>
            <w:sz w:val="24"/>
          </w:rPr>
          <w:t xml:space="preserve"> </w:t>
        </w:r>
      </w:ins>
      <w:ins w:id="1792" w:author="季 晨瑞" w:date="2018-10-06T15:09:00Z">
        <w:r>
          <w:rPr>
            <w:rFonts w:ascii="Times New Roman" w:eastAsia="AdvOTd3a5f740" w:hAnsi="Times New Roman"/>
            <w:bCs/>
            <w:color w:val="000000"/>
            <w:sz w:val="24"/>
          </w:rPr>
          <w:t xml:space="preserve">Thermograms of P0, P1 and P2 membranes under air flow with a heating rate of 10 </w:t>
        </w:r>
      </w:ins>
      <w:ins w:id="1793" w:author="季 晨瑞" w:date="2018-10-06T15:10:00Z">
        <w:r w:rsidRPr="000275F5">
          <w:rPr>
            <w:rFonts w:ascii="Times New Roman" w:eastAsia="AdvOTd3a5f740" w:hAnsi="Times New Roman" w:hint="eastAsia"/>
            <w:bCs/>
            <w:color w:val="000000"/>
            <w:sz w:val="24"/>
          </w:rPr>
          <w:t>℃</w:t>
        </w:r>
        <w:r>
          <w:rPr>
            <w:rFonts w:ascii="Times New Roman" w:eastAsia="AdvOTd3a5f740" w:hAnsi="Times New Roman"/>
            <w:bCs/>
            <w:color w:val="000000"/>
            <w:sz w:val="24"/>
          </w:rPr>
          <w:t xml:space="preserve"> min</w:t>
        </w:r>
        <w:r>
          <w:rPr>
            <w:rFonts w:ascii="Times New Roman" w:eastAsia="AdvOTd3a5f740" w:hAnsi="Times New Roman"/>
            <w:bCs/>
            <w:color w:val="000000"/>
            <w:sz w:val="24"/>
            <w:vertAlign w:val="superscript"/>
          </w:rPr>
          <w:t>-1</w:t>
        </w:r>
      </w:ins>
    </w:p>
    <w:p w:rsidR="0037097A" w:rsidRPr="006423DA" w:rsidRDefault="0037097A" w:rsidP="00922341">
      <w:pPr>
        <w:widowControl/>
        <w:spacing w:line="480" w:lineRule="auto"/>
        <w:jc w:val="left"/>
        <w:rPr>
          <w:rFonts w:ascii="Times New Roman" w:hAnsi="Times New Roman"/>
          <w:color w:val="000000"/>
          <w:sz w:val="24"/>
        </w:rPr>
        <w:pPrChange w:id="1794" w:author="季 晨瑞" w:date="2018-10-09T14:37:00Z">
          <w:pPr>
            <w:widowControl/>
            <w:spacing w:line="480" w:lineRule="auto"/>
            <w:jc w:val="left"/>
          </w:pPr>
        </w:pPrChange>
      </w:pPr>
      <w:r w:rsidRPr="00FC70D4">
        <w:rPr>
          <w:rFonts w:ascii="Times New Roman" w:eastAsia="AdvOTd3a5f740" w:hAnsi="Times New Roman"/>
          <w:b/>
          <w:bCs/>
          <w:color w:val="000000"/>
          <w:sz w:val="28"/>
          <w:szCs w:val="28"/>
        </w:rPr>
        <w:t>4. Conclusions</w:t>
      </w:r>
      <w:r w:rsidRPr="00FC70D4">
        <w:rPr>
          <w:rFonts w:ascii="宋体" w:hAnsi="宋体" w:cs="宋体"/>
          <w:sz w:val="28"/>
          <w:szCs w:val="28"/>
        </w:rPr>
        <w:t xml:space="preserve"> </w:t>
      </w:r>
    </w:p>
    <w:p w:rsidR="007A501E" w:rsidRPr="00DB268F" w:rsidRDefault="007A501E" w:rsidP="00922341">
      <w:pPr>
        <w:spacing w:line="480" w:lineRule="auto"/>
        <w:ind w:firstLineChars="200" w:firstLine="480"/>
        <w:rPr>
          <w:ins w:id="1795" w:author="季 晨瑞" w:date="2018-10-09T14:43:00Z"/>
          <w:rFonts w:ascii="Times New Roman" w:hAnsi="Times New Roman"/>
          <w:color w:val="000000"/>
          <w:sz w:val="24"/>
          <w:rPrChange w:id="1796" w:author="季 晨瑞" w:date="2018-10-09T15:02:00Z">
            <w:rPr>
              <w:ins w:id="1797" w:author="季 晨瑞" w:date="2018-10-09T14:43:00Z"/>
              <w:rFonts w:ascii="Times New Roman" w:hAnsi="Times New Roman"/>
              <w:color w:val="000000"/>
              <w:sz w:val="24"/>
            </w:rPr>
          </w:rPrChange>
        </w:rPr>
      </w:pPr>
      <w:proofErr w:type="spellStart"/>
      <w:ins w:id="1798" w:author="季 晨瑞" w:date="2018-10-09T14:43:00Z">
        <w:r>
          <w:rPr>
            <w:rFonts w:ascii="Times New Roman" w:hAnsi="Times New Roman" w:hint="eastAsia"/>
            <w:color w:val="000000"/>
            <w:sz w:val="24"/>
          </w:rPr>
          <w:t>Q</w:t>
        </w:r>
        <w:r>
          <w:rPr>
            <w:rFonts w:ascii="Times New Roman" w:hAnsi="Times New Roman"/>
            <w:color w:val="000000"/>
            <w:sz w:val="24"/>
          </w:rPr>
          <w:t>uaternized</w:t>
        </w:r>
      </w:ins>
      <w:proofErr w:type="spellEnd"/>
      <w:ins w:id="1799" w:author="季 晨瑞" w:date="2018-10-09T14:44:00Z">
        <w:r>
          <w:rPr>
            <w:rFonts w:ascii="Times New Roman" w:hAnsi="Times New Roman"/>
            <w:color w:val="000000"/>
            <w:sz w:val="24"/>
          </w:rPr>
          <w:t xml:space="preserve"> polymer membranes with crosslinked structures were fabricated using siloxane compounds as the crosslinker. </w:t>
        </w:r>
        <w:r>
          <w:rPr>
            <w:rFonts w:ascii="Times New Roman" w:hAnsi="Times New Roman"/>
            <w:color w:val="000000"/>
            <w:sz w:val="24"/>
            <w:vertAlign w:val="superscript"/>
          </w:rPr>
          <w:t>1</w:t>
        </w:r>
      </w:ins>
      <w:ins w:id="1800" w:author="季 晨瑞" w:date="2018-10-09T14:45:00Z">
        <w:r>
          <w:rPr>
            <w:rFonts w:ascii="Times New Roman" w:hAnsi="Times New Roman"/>
            <w:color w:val="000000"/>
            <w:sz w:val="24"/>
          </w:rPr>
          <w:t xml:space="preserve">H NMR and FTIR results indicate that </w:t>
        </w:r>
      </w:ins>
      <w:ins w:id="1801" w:author="季 晨瑞" w:date="2018-10-09T14:46:00Z">
        <w:r>
          <w:rPr>
            <w:rFonts w:ascii="Times New Roman" w:hAnsi="Times New Roman"/>
            <w:color w:val="000000"/>
            <w:sz w:val="24"/>
          </w:rPr>
          <w:t>silica content</w:t>
        </w:r>
      </w:ins>
      <w:ins w:id="1802" w:author="季 晨瑞" w:date="2018-10-09T14:45:00Z">
        <w:r>
          <w:rPr>
            <w:rFonts w:ascii="Times New Roman" w:hAnsi="Times New Roman"/>
            <w:color w:val="000000"/>
            <w:sz w:val="24"/>
          </w:rPr>
          <w:t xml:space="preserve"> and TEA were successfully grafted onto the polymer </w:t>
        </w:r>
      </w:ins>
      <w:ins w:id="1803" w:author="季 晨瑞" w:date="2018-10-09T14:47:00Z">
        <w:r>
          <w:rPr>
            <w:rFonts w:ascii="Times New Roman" w:hAnsi="Times New Roman"/>
            <w:color w:val="000000"/>
            <w:sz w:val="24"/>
          </w:rPr>
          <w:t>and the siloxane network structure was formed as well. The hybrid membranes were uniform accordi</w:t>
        </w:r>
      </w:ins>
      <w:ins w:id="1804" w:author="季 晨瑞" w:date="2018-10-09T14:48:00Z">
        <w:r>
          <w:rPr>
            <w:rFonts w:ascii="Times New Roman" w:hAnsi="Times New Roman"/>
            <w:color w:val="000000"/>
            <w:sz w:val="24"/>
          </w:rPr>
          <w:t xml:space="preserve">ng to SEM images. The TGA data indicate that the prepared membranes were thermally stable up to 300 </w:t>
        </w:r>
      </w:ins>
      <w:ins w:id="1805" w:author="季 晨瑞" w:date="2018-10-09T14:49:00Z">
        <w:r w:rsidRPr="007A501E">
          <w:rPr>
            <w:rFonts w:ascii="Times New Roman" w:hAnsi="Times New Roman"/>
            <w:color w:val="000000"/>
            <w:sz w:val="24"/>
            <w:rPrChange w:id="1806" w:author="季 晨瑞" w:date="2018-10-09T14:49:00Z">
              <w:rPr>
                <w:rFonts w:ascii="Times New Roman" w:hAnsi="Times New Roman" w:hint="eastAsia"/>
                <w:color w:val="000000"/>
                <w:sz w:val="24"/>
              </w:rPr>
            </w:rPrChange>
          </w:rPr>
          <w:t>℃</w:t>
        </w:r>
        <w:r>
          <w:rPr>
            <w:rFonts w:ascii="Times New Roman" w:hAnsi="Times New Roman"/>
            <w:color w:val="000000"/>
            <w:sz w:val="24"/>
          </w:rPr>
          <w:t xml:space="preserve">. </w:t>
        </w:r>
      </w:ins>
      <w:ins w:id="1807" w:author="季 晨瑞" w:date="2018-10-09T14:50:00Z">
        <w:r>
          <w:rPr>
            <w:rFonts w:ascii="Times New Roman" w:hAnsi="Times New Roman"/>
            <w:color w:val="000000"/>
            <w:sz w:val="24"/>
          </w:rPr>
          <w:t>The swelling of crosslinked membranes gradually decreased with the increase of the crosslinking agent.</w:t>
        </w:r>
      </w:ins>
      <w:ins w:id="1808" w:author="季 晨瑞" w:date="2018-10-09T14:52:00Z">
        <w:r>
          <w:rPr>
            <w:rFonts w:ascii="Times New Roman" w:hAnsi="Times New Roman"/>
            <w:color w:val="000000"/>
            <w:sz w:val="24"/>
          </w:rPr>
          <w:t xml:space="preserve"> </w:t>
        </w:r>
      </w:ins>
      <w:ins w:id="1809" w:author="季 晨瑞" w:date="2018-10-09T14:54:00Z">
        <w:r w:rsidR="00DB268F">
          <w:rPr>
            <w:rFonts w:ascii="Times New Roman" w:hAnsi="Times New Roman"/>
            <w:color w:val="000000"/>
            <w:sz w:val="24"/>
          </w:rPr>
          <w:t>Compared with the non-crosslinked membrane, t</w:t>
        </w:r>
      </w:ins>
      <w:ins w:id="1810" w:author="季 晨瑞" w:date="2018-10-09T14:52:00Z">
        <w:r>
          <w:rPr>
            <w:rFonts w:ascii="Times New Roman" w:hAnsi="Times New Roman"/>
            <w:color w:val="000000"/>
            <w:sz w:val="24"/>
          </w:rPr>
          <w:t xml:space="preserve">he mechanical properties </w:t>
        </w:r>
      </w:ins>
      <w:ins w:id="1811" w:author="季 晨瑞" w:date="2018-10-09T14:55:00Z">
        <w:r w:rsidR="00DB268F">
          <w:rPr>
            <w:rFonts w:ascii="Times New Roman" w:hAnsi="Times New Roman"/>
            <w:color w:val="000000"/>
            <w:sz w:val="24"/>
          </w:rPr>
          <w:t xml:space="preserve">and chemical stability </w:t>
        </w:r>
      </w:ins>
      <w:ins w:id="1812" w:author="季 晨瑞" w:date="2018-10-09T14:52:00Z">
        <w:r>
          <w:rPr>
            <w:rFonts w:ascii="Times New Roman" w:hAnsi="Times New Roman"/>
            <w:color w:val="000000"/>
            <w:sz w:val="24"/>
          </w:rPr>
          <w:t>of the crosslin</w:t>
        </w:r>
      </w:ins>
      <w:ins w:id="1813" w:author="季 晨瑞" w:date="2018-10-09T14:53:00Z">
        <w:r>
          <w:rPr>
            <w:rFonts w:ascii="Times New Roman" w:hAnsi="Times New Roman"/>
            <w:color w:val="000000"/>
            <w:sz w:val="24"/>
          </w:rPr>
          <w:t>ked membranes were significantly enhanced</w:t>
        </w:r>
        <w:r w:rsidR="00DB268F">
          <w:rPr>
            <w:rFonts w:ascii="Times New Roman" w:hAnsi="Times New Roman"/>
            <w:color w:val="000000"/>
            <w:sz w:val="24"/>
          </w:rPr>
          <w:t>.</w:t>
        </w:r>
      </w:ins>
      <w:ins w:id="1814" w:author="季 晨瑞" w:date="2018-10-09T14:55:00Z">
        <w:r w:rsidR="00DB268F">
          <w:rPr>
            <w:rFonts w:ascii="Times New Roman" w:hAnsi="Times New Roman"/>
            <w:color w:val="000000"/>
            <w:sz w:val="24"/>
          </w:rPr>
          <w:t xml:space="preserve"> </w:t>
        </w:r>
      </w:ins>
      <w:ins w:id="1815" w:author="季 晨瑞" w:date="2018-10-09T14:57:00Z">
        <w:r w:rsidR="00DB268F">
          <w:rPr>
            <w:rFonts w:ascii="Times New Roman" w:hAnsi="Times New Roman"/>
            <w:color w:val="000000"/>
            <w:sz w:val="24"/>
          </w:rPr>
          <w:t xml:space="preserve">And APMS crosslinked membranes were more stable than </w:t>
        </w:r>
        <w:r w:rsidR="00DB268F">
          <w:rPr>
            <w:rFonts w:ascii="Times New Roman" w:hAnsi="Times New Roman"/>
            <w:color w:val="000000"/>
            <w:sz w:val="24"/>
          </w:rPr>
          <w:lastRenderedPageBreak/>
          <w:t>TPMS crosslinked membranes in alkaline ci</w:t>
        </w:r>
      </w:ins>
      <w:ins w:id="1816" w:author="季 晨瑞" w:date="2018-10-09T14:58:00Z">
        <w:r w:rsidR="00DB268F">
          <w:rPr>
            <w:rFonts w:ascii="Times New Roman" w:hAnsi="Times New Roman"/>
            <w:color w:val="000000"/>
            <w:sz w:val="24"/>
          </w:rPr>
          <w:t>r</w:t>
        </w:r>
      </w:ins>
      <w:ins w:id="1817" w:author="季 晨瑞" w:date="2018-10-09T14:57:00Z">
        <w:r w:rsidR="00DB268F">
          <w:rPr>
            <w:rFonts w:ascii="Times New Roman" w:hAnsi="Times New Roman"/>
            <w:color w:val="000000"/>
            <w:sz w:val="24"/>
          </w:rPr>
          <w:t>c</w:t>
        </w:r>
      </w:ins>
      <w:ins w:id="1818" w:author="季 晨瑞" w:date="2018-10-09T14:58:00Z">
        <w:r w:rsidR="00DB268F">
          <w:rPr>
            <w:rFonts w:ascii="Times New Roman" w:hAnsi="Times New Roman"/>
            <w:color w:val="000000"/>
            <w:sz w:val="24"/>
          </w:rPr>
          <w:t xml:space="preserve">umstance. As a </w:t>
        </w:r>
        <w:proofErr w:type="gramStart"/>
        <w:r w:rsidR="00DB268F">
          <w:rPr>
            <w:rFonts w:ascii="Times New Roman" w:hAnsi="Times New Roman"/>
            <w:color w:val="000000"/>
            <w:sz w:val="24"/>
          </w:rPr>
          <w:t>res</w:t>
        </w:r>
      </w:ins>
      <w:ins w:id="1819" w:author="季 晨瑞" w:date="2018-10-09T14:59:00Z">
        <w:r w:rsidR="00DB268F">
          <w:rPr>
            <w:rFonts w:ascii="Times New Roman" w:hAnsi="Times New Roman"/>
            <w:color w:val="000000"/>
            <w:sz w:val="24"/>
          </w:rPr>
          <w:t>ult</w:t>
        </w:r>
        <w:proofErr w:type="gramEnd"/>
        <w:r w:rsidR="00DB268F">
          <w:rPr>
            <w:rFonts w:ascii="Times New Roman" w:hAnsi="Times New Roman"/>
            <w:color w:val="000000"/>
            <w:sz w:val="24"/>
          </w:rPr>
          <w:t xml:space="preserve"> the APMS crosslinked membrane with </w:t>
        </w:r>
      </w:ins>
      <w:ins w:id="1820" w:author="季 晨瑞" w:date="2018-10-09T15:01:00Z">
        <w:r w:rsidR="00DB268F">
          <w:rPr>
            <w:rFonts w:ascii="Times New Roman" w:hAnsi="Times New Roman"/>
            <w:color w:val="000000"/>
            <w:sz w:val="24"/>
          </w:rPr>
          <w:t>5</w:t>
        </w:r>
      </w:ins>
      <w:ins w:id="1821" w:author="季 晨瑞" w:date="2018-10-09T14:59:00Z">
        <w:r w:rsidR="00DB268F">
          <w:rPr>
            <w:rFonts w:ascii="Times New Roman" w:hAnsi="Times New Roman"/>
            <w:color w:val="000000"/>
            <w:sz w:val="24"/>
          </w:rPr>
          <w:t>% silica content displayed the best comprehensive</w:t>
        </w:r>
      </w:ins>
      <w:ins w:id="1822" w:author="季 晨瑞" w:date="2018-10-09T15:00:00Z">
        <w:r w:rsidR="00DB268F">
          <w:rPr>
            <w:rFonts w:ascii="Times New Roman" w:hAnsi="Times New Roman"/>
            <w:color w:val="000000"/>
            <w:sz w:val="24"/>
          </w:rPr>
          <w:t xml:space="preserve"> properties, which achieved the hig</w:t>
        </w:r>
      </w:ins>
      <w:ins w:id="1823" w:author="季 晨瑞" w:date="2018-10-09T15:01:00Z">
        <w:r w:rsidR="00DB268F">
          <w:rPr>
            <w:rFonts w:ascii="Times New Roman" w:hAnsi="Times New Roman"/>
            <w:color w:val="000000"/>
            <w:sz w:val="24"/>
          </w:rPr>
          <w:t>h</w:t>
        </w:r>
      </w:ins>
      <w:ins w:id="1824" w:author="季 晨瑞" w:date="2018-10-09T15:00:00Z">
        <w:r w:rsidR="00DB268F">
          <w:rPr>
            <w:rFonts w:ascii="Times New Roman" w:hAnsi="Times New Roman"/>
            <w:color w:val="000000"/>
            <w:sz w:val="24"/>
          </w:rPr>
          <w:t xml:space="preserve"> conductivity of </w:t>
        </w:r>
      </w:ins>
      <w:ins w:id="1825" w:author="季 晨瑞" w:date="2018-10-09T15:01:00Z">
        <w:r w:rsidR="00DB268F">
          <w:rPr>
            <w:rFonts w:ascii="Times New Roman" w:hAnsi="Times New Roman"/>
            <w:color w:val="000000"/>
            <w:sz w:val="24"/>
          </w:rPr>
          <w:t>41</w:t>
        </w:r>
      </w:ins>
      <w:ins w:id="1826" w:author="季 晨瑞" w:date="2018-10-09T15:02:00Z">
        <w:r w:rsidR="00DB268F">
          <w:rPr>
            <w:rFonts w:ascii="Times New Roman" w:hAnsi="Times New Roman"/>
            <w:color w:val="000000"/>
            <w:sz w:val="24"/>
          </w:rPr>
          <w:t>.3 mS cm</w:t>
        </w:r>
        <w:r w:rsidR="00DB268F">
          <w:rPr>
            <w:rFonts w:ascii="Times New Roman" w:hAnsi="Times New Roman"/>
            <w:color w:val="000000"/>
            <w:sz w:val="24"/>
            <w:vertAlign w:val="superscript"/>
          </w:rPr>
          <w:t>-1</w:t>
        </w:r>
        <w:r w:rsidR="00DB268F">
          <w:rPr>
            <w:rFonts w:ascii="Times New Roman" w:hAnsi="Times New Roman"/>
            <w:color w:val="000000"/>
            <w:sz w:val="24"/>
          </w:rPr>
          <w:t xml:space="preserve"> at 80 </w:t>
        </w:r>
        <w:r w:rsidR="00DB268F" w:rsidRPr="005B50B7">
          <w:rPr>
            <w:rFonts w:ascii="Times New Roman" w:hAnsi="Times New Roman"/>
            <w:color w:val="000000"/>
            <w:sz w:val="24"/>
          </w:rPr>
          <w:t>℃</w:t>
        </w:r>
        <w:r w:rsidR="00DB268F">
          <w:rPr>
            <w:rFonts w:ascii="Times New Roman" w:hAnsi="Times New Roman"/>
            <w:color w:val="000000"/>
            <w:sz w:val="24"/>
          </w:rPr>
          <w:t>. Meanwhile, the tensile strength of</w:t>
        </w:r>
      </w:ins>
      <w:ins w:id="1827" w:author="季 晨瑞" w:date="2018-10-09T15:03:00Z">
        <w:r w:rsidR="00DB268F">
          <w:rPr>
            <w:rFonts w:ascii="Times New Roman" w:hAnsi="Times New Roman"/>
            <w:color w:val="000000"/>
            <w:sz w:val="24"/>
          </w:rPr>
          <w:t xml:space="preserve"> this membrane was 22.4 MPa at RT</w:t>
        </w:r>
      </w:ins>
      <w:ins w:id="1828" w:author="季 晨瑞" w:date="2018-10-09T15:04:00Z">
        <w:r w:rsidR="00780D96">
          <w:rPr>
            <w:rFonts w:ascii="Times New Roman" w:hAnsi="Times New Roman"/>
            <w:color w:val="000000"/>
            <w:sz w:val="24"/>
          </w:rPr>
          <w:t xml:space="preserve"> whi</w:t>
        </w:r>
      </w:ins>
      <w:ins w:id="1829" w:author="季 晨瑞" w:date="2018-10-09T15:05:00Z">
        <w:r w:rsidR="00780D96">
          <w:rPr>
            <w:rFonts w:ascii="Times New Roman" w:hAnsi="Times New Roman"/>
            <w:color w:val="000000"/>
            <w:sz w:val="24"/>
          </w:rPr>
          <w:t>ch is more than twice as much as that (9.4 MPa) of non-crosslinked membrane.</w:t>
        </w:r>
      </w:ins>
      <w:ins w:id="1830" w:author="季 晨瑞" w:date="2018-10-09T15:06:00Z">
        <w:r w:rsidR="00780D96">
          <w:rPr>
            <w:rFonts w:ascii="Times New Roman" w:hAnsi="Times New Roman"/>
            <w:color w:val="000000"/>
            <w:sz w:val="24"/>
          </w:rPr>
          <w:t xml:space="preserve"> And the conductivity of this membrane was still high </w:t>
        </w:r>
      </w:ins>
      <w:ins w:id="1831" w:author="季 晨瑞" w:date="2018-10-09T15:08:00Z">
        <w:r w:rsidR="00780D96">
          <w:rPr>
            <w:rFonts w:ascii="Times New Roman" w:hAnsi="Times New Roman"/>
            <w:color w:val="000000"/>
            <w:sz w:val="24"/>
          </w:rPr>
          <w:t xml:space="preserve">enough </w:t>
        </w:r>
      </w:ins>
      <w:ins w:id="1832" w:author="季 晨瑞" w:date="2018-10-09T15:06:00Z">
        <w:r w:rsidR="00780D96">
          <w:rPr>
            <w:rFonts w:ascii="Times New Roman" w:hAnsi="Times New Roman"/>
            <w:color w:val="000000"/>
            <w:sz w:val="24"/>
          </w:rPr>
          <w:t>(26.8</w:t>
        </w:r>
      </w:ins>
      <w:ins w:id="1833" w:author="季 晨瑞" w:date="2018-10-09T15:07:00Z">
        <w:r w:rsidR="00780D96">
          <w:rPr>
            <w:rFonts w:ascii="Times New Roman" w:hAnsi="Times New Roman"/>
            <w:color w:val="000000"/>
            <w:sz w:val="24"/>
          </w:rPr>
          <w:t xml:space="preserve"> mS cm</w:t>
        </w:r>
        <w:r w:rsidR="00780D96">
          <w:rPr>
            <w:rFonts w:ascii="Times New Roman" w:hAnsi="Times New Roman"/>
            <w:color w:val="000000"/>
            <w:sz w:val="24"/>
            <w:vertAlign w:val="superscript"/>
          </w:rPr>
          <w:t>-1</w:t>
        </w:r>
      </w:ins>
      <w:ins w:id="1834" w:author="季 晨瑞" w:date="2018-10-09T15:06:00Z">
        <w:r w:rsidR="00780D96">
          <w:rPr>
            <w:rFonts w:ascii="Times New Roman" w:hAnsi="Times New Roman"/>
            <w:color w:val="000000"/>
            <w:sz w:val="24"/>
          </w:rPr>
          <w:t>)</w:t>
        </w:r>
      </w:ins>
      <w:ins w:id="1835" w:author="季 晨瑞" w:date="2018-10-09T15:07:00Z">
        <w:r w:rsidR="00780D96">
          <w:rPr>
            <w:rFonts w:ascii="Times New Roman" w:hAnsi="Times New Roman"/>
            <w:color w:val="000000"/>
            <w:sz w:val="24"/>
          </w:rPr>
          <w:t xml:space="preserve"> after soaking in 1 M KOH 200 hours.</w:t>
        </w:r>
      </w:ins>
    </w:p>
    <w:p w:rsidR="00670C99" w:rsidRPr="00922341" w:rsidDel="00780D96" w:rsidRDefault="0037097A" w:rsidP="00922341">
      <w:pPr>
        <w:spacing w:line="480" w:lineRule="auto"/>
        <w:ind w:firstLineChars="200" w:firstLine="480"/>
        <w:rPr>
          <w:del w:id="1836" w:author="季 晨瑞" w:date="2018-10-09T15:08:00Z"/>
          <w:rFonts w:ascii="Times New Roman" w:hAnsi="Times New Roman"/>
          <w:color w:val="000000"/>
          <w:sz w:val="24"/>
          <w:rPrChange w:id="1837" w:author="季 晨瑞" w:date="2018-10-09T14:39:00Z">
            <w:rPr>
              <w:del w:id="1838" w:author="季 晨瑞" w:date="2018-10-09T15:08:00Z"/>
              <w:rFonts w:ascii="宋体" w:hAnsi="宋体" w:cs="宋体"/>
              <w:kern w:val="0"/>
              <w:sz w:val="24"/>
            </w:rPr>
          </w:rPrChange>
        </w:rPr>
        <w:pPrChange w:id="1839" w:author="季 晨瑞" w:date="2018-10-09T14:39:00Z">
          <w:pPr>
            <w:spacing w:line="480" w:lineRule="auto"/>
            <w:ind w:leftChars="141" w:left="296" w:firstLineChars="200" w:firstLine="480"/>
          </w:pPr>
        </w:pPrChange>
      </w:pPr>
      <w:del w:id="1840" w:author="季 晨瑞" w:date="2018-09-22T16:12:00Z">
        <w:r w:rsidRPr="0077266C" w:rsidDel="00A2637C">
          <w:rPr>
            <w:rFonts w:ascii="Times New Roman" w:hAnsi="Times New Roman"/>
            <w:color w:val="000000"/>
            <w:sz w:val="24"/>
          </w:rPr>
          <w:delText>We</w:delText>
        </w:r>
        <w:r w:rsidRPr="0077266C" w:rsidDel="00A2637C">
          <w:rPr>
            <w:rFonts w:ascii="Times New Roman" w:eastAsia="AdvOT999035f4" w:hAnsi="Times New Roman"/>
            <w:color w:val="000000"/>
            <w:sz w:val="24"/>
          </w:rPr>
          <w:delText xml:space="preserve"> prepared </w:delText>
        </w:r>
        <w:r w:rsidRPr="0077266C" w:rsidDel="00A2637C">
          <w:rPr>
            <w:rFonts w:ascii="Times New Roman" w:hAnsi="Times New Roman"/>
            <w:color w:val="000000"/>
            <w:sz w:val="24"/>
          </w:rPr>
          <w:delText>u</w:delText>
        </w:r>
        <w:r w:rsidRPr="0077266C" w:rsidDel="00A2637C">
          <w:rPr>
            <w:rFonts w:ascii="Times New Roman" w:eastAsia="AdvOT999035f4" w:hAnsi="Times New Roman"/>
            <w:color w:val="000000"/>
            <w:sz w:val="24"/>
          </w:rPr>
          <w:delText>niform and transparent</w:delText>
        </w:r>
        <w:r w:rsidRPr="0077266C" w:rsidDel="00A2637C">
          <w:rPr>
            <w:rFonts w:ascii="Times New Roman" w:hAnsi="Times New Roman"/>
            <w:color w:val="000000"/>
            <w:sz w:val="24"/>
          </w:rPr>
          <w:delText xml:space="preserve"> composite membranes</w:delText>
        </w:r>
        <w:r w:rsidRPr="0077266C" w:rsidDel="00A2637C">
          <w:rPr>
            <w:rFonts w:ascii="Times New Roman" w:eastAsia="AdvOT999035f4" w:hAnsi="Times New Roman"/>
            <w:color w:val="000000"/>
            <w:sz w:val="24"/>
          </w:rPr>
          <w:delText>. 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 were successfully</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gra</w:delText>
        </w:r>
        <w:r w:rsidRPr="0077266C" w:rsidDel="00A2637C">
          <w:rPr>
            <w:rFonts w:ascii="Times New Roman" w:hAnsi="Times New Roman"/>
            <w:color w:val="000000"/>
            <w:sz w:val="24"/>
          </w:rPr>
          <w:delText>ft</w:delText>
        </w:r>
        <w:r w:rsidRPr="0077266C" w:rsidDel="00A2637C">
          <w:rPr>
            <w:rFonts w:ascii="Times New Roman" w:eastAsia="AdvOT999035f4" w:hAnsi="Times New Roman"/>
            <w:color w:val="000000"/>
            <w:sz w:val="24"/>
          </w:rPr>
          <w:delText>ed onto the surface of GO</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according to the FTIR, </w:delText>
        </w:r>
        <w:r w:rsidRPr="0077266C" w:rsidDel="00A2637C">
          <w:rPr>
            <w:rFonts w:ascii="Times New Roman" w:hAnsi="Times New Roman"/>
            <w:color w:val="000000"/>
            <w:sz w:val="24"/>
          </w:rPr>
          <w:delText>XRD,</w:delText>
        </w:r>
        <w:r w:rsidRPr="0077266C" w:rsidDel="00A2637C">
          <w:rPr>
            <w:rFonts w:ascii="Times New Roman" w:eastAsia="AdvOT999035f4" w:hAnsi="Times New Roman"/>
            <w:color w:val="000000"/>
            <w:sz w:val="24"/>
          </w:rPr>
          <w:delText xml:space="preserve"> TGA and </w:delText>
        </w:r>
        <w:r w:rsidRPr="0077266C" w:rsidDel="00A2637C">
          <w:rPr>
            <w:rFonts w:ascii="Times New Roman" w:hAnsi="Times New Roman"/>
            <w:color w:val="000000"/>
            <w:sz w:val="24"/>
          </w:rPr>
          <w:delText>S</w:delText>
        </w:r>
        <w:r w:rsidRPr="0077266C" w:rsidDel="00A2637C">
          <w:rPr>
            <w:rFonts w:ascii="Times New Roman" w:eastAsia="AdvOT999035f4" w:hAnsi="Times New Roman"/>
            <w:color w:val="000000"/>
            <w:sz w:val="24"/>
          </w:rPr>
          <w:delText>EM results</w:delText>
        </w:r>
        <w:r w:rsidRPr="0077266C" w:rsidDel="00A2637C">
          <w:rPr>
            <w:rFonts w:ascii="Times New Roman" w:hAnsi="Times New Roman"/>
            <w:color w:val="000000"/>
            <w:sz w:val="24"/>
          </w:rPr>
          <w:delText>.</w:delText>
        </w:r>
        <w:r w:rsidRPr="0077266C" w:rsidDel="00A2637C">
          <w:rPr>
            <w:rFonts w:ascii="Times New Roman" w:hAnsi="Times New Roman"/>
            <w:sz w:val="24"/>
          </w:rPr>
          <w:delText xml:space="preserve">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had a better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compatibility </w:delText>
        </w:r>
        <w:r w:rsidRPr="0077266C" w:rsidDel="00A2637C">
          <w:rPr>
            <w:rFonts w:ascii="Times New Roman" w:hAnsi="Times New Roman"/>
            <w:color w:val="000000"/>
            <w:sz w:val="24"/>
          </w:rPr>
          <w:delText>with the polymer matrix</w:delText>
        </w:r>
        <w:r w:rsidRPr="0077266C" w:rsidDel="00A2637C">
          <w:rPr>
            <w:rFonts w:ascii="Times New Roman" w:eastAsia="AdvOT999035f4" w:hAnsi="Times New Roman"/>
            <w:color w:val="000000"/>
            <w:sz w:val="24"/>
          </w:rPr>
          <w:delText xml:space="preserve"> than GO </w:delText>
        </w:r>
        <w:r w:rsidRPr="0077266C" w:rsidDel="00A2637C">
          <w:rPr>
            <w:rFonts w:ascii="Times New Roman" w:hAnsi="Times New Roman"/>
            <w:color w:val="000000"/>
            <w:sz w:val="24"/>
          </w:rPr>
          <w:delText xml:space="preserve">duo to </w:delText>
        </w:r>
        <w:r w:rsidRPr="0077266C" w:rsidDel="00A2637C">
          <w:rPr>
            <w:rFonts w:ascii="Times New Roman" w:eastAsia="AdvOT999035f4" w:hAnsi="Times New Roman"/>
            <w:color w:val="000000"/>
            <w:sz w:val="24"/>
          </w:rPr>
          <w:delText>the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introduction of organic groups. Meanwhile, the tertiary amine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groups</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of </w:delText>
        </w:r>
        <w:r w:rsidRPr="0077266C" w:rsidDel="00A2637C">
          <w:rPr>
            <w:rFonts w:ascii="Times New Roman" w:hAnsi="Times New Roman"/>
            <w:color w:val="000000"/>
            <w:sz w:val="24"/>
          </w:rPr>
          <w:delText>M</w:delText>
        </w:r>
        <w:r w:rsidRPr="0077266C" w:rsidDel="00A2637C">
          <w:rPr>
            <w:rFonts w:ascii="Times New Roman" w:eastAsia="AdvOT999035f4" w:hAnsi="Times New Roman"/>
            <w:color w:val="000000"/>
            <w:sz w:val="24"/>
          </w:rPr>
          <w:delText>GO reacted with the bromomethyl groups of Q</w:delText>
        </w:r>
        <w:r w:rsidRPr="0077266C" w:rsidDel="00A2637C">
          <w:rPr>
            <w:rFonts w:ascii="Times New Roman" w:hAnsi="Times New Roman"/>
            <w:color w:val="000000"/>
            <w:sz w:val="24"/>
          </w:rPr>
          <w:delText>BPPO</w:delText>
        </w:r>
        <w:r w:rsidRPr="0077266C" w:rsidDel="00A2637C">
          <w:rPr>
            <w:rFonts w:ascii="Times New Roman" w:eastAsia="AdvOT999035f4" w:hAnsi="Times New Roman"/>
            <w:color w:val="000000"/>
            <w:sz w:val="24"/>
          </w:rPr>
          <w:delText xml:space="preserve">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a cross-linking network structure. Therefore,</w:delText>
        </w:r>
        <w:r w:rsidRPr="0077266C" w:rsidDel="00A2637C">
          <w:rPr>
            <w:rFonts w:ascii="Times New Roman" w:hAnsi="Times New Roman"/>
            <w:color w:val="000000"/>
            <w:sz w:val="24"/>
          </w:rPr>
          <w:delText xml:space="preserve"> PA/QBPPO/MGO</w:delText>
        </w:r>
        <w:r w:rsidRPr="0077266C" w:rsidDel="00A2637C">
          <w:rPr>
            <w:rFonts w:ascii="Times New Roman" w:eastAsia="AdvOT999035f4" w:hAnsi="Times New Roman"/>
            <w:color w:val="000000"/>
            <w:sz w:val="24"/>
          </w:rPr>
          <w:delText xml:space="preserve"> had higher mechanical strength</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of the pure membrane</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Besides,</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the conductivity of composite membranes were enhanced with the increase of the content of the MGO. and the conductivity of PA/QBPPO/4wt%MGO</w:delText>
        </w:r>
        <w:r w:rsidRPr="0077266C" w:rsidDel="00A2637C">
          <w:rPr>
            <w:rFonts w:ascii="Times New Roman" w:eastAsia="AdvOT999035f4" w:hAnsi="Times New Roman"/>
            <w:color w:val="000000"/>
            <w:sz w:val="24"/>
          </w:rPr>
          <w:delText xml:space="preserve"> </w:delText>
        </w:r>
        <w:r w:rsidRPr="0077266C" w:rsidDel="00A2637C">
          <w:rPr>
            <w:rFonts w:ascii="Times New Roman" w:hAnsi="Times New Roman"/>
            <w:color w:val="000000"/>
            <w:sz w:val="24"/>
          </w:rPr>
          <w:delText xml:space="preserve">is </w:delText>
        </w:r>
        <w:r w:rsidRPr="0077266C" w:rsidDel="00A2637C">
          <w:rPr>
            <w:rFonts w:ascii="Times New Roman" w:eastAsia="AdvOT999035f4" w:hAnsi="Times New Roman"/>
            <w:color w:val="000000"/>
            <w:sz w:val="24"/>
          </w:rPr>
          <w:delText>2 times higher</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than </w:delText>
        </w:r>
        <w:r w:rsidRPr="0077266C" w:rsidDel="00A2637C">
          <w:rPr>
            <w:rFonts w:ascii="Times New Roman" w:hAnsi="Times New Roman"/>
            <w:color w:val="000000"/>
            <w:sz w:val="24"/>
          </w:rPr>
          <w:delText>that PA/QBPPO at 180</w:delText>
        </w:r>
        <w:r w:rsidRPr="0077266C" w:rsidDel="00A2637C">
          <w:rPr>
            <w:rFonts w:ascii="Times New Roman" w:hAnsi="宋体"/>
            <w:color w:val="000000"/>
            <w:sz w:val="24"/>
          </w:rPr>
          <w:delText>℃</w:delText>
        </w:r>
        <w:r w:rsidRPr="0077266C" w:rsidDel="00A2637C">
          <w:rPr>
            <w:rFonts w:ascii="Times New Roman" w:hAnsi="Times New Roman"/>
            <w:color w:val="000000"/>
            <w:sz w:val="24"/>
          </w:rPr>
          <w:delText>.t</w:delText>
        </w:r>
        <w:r w:rsidRPr="0077266C" w:rsidDel="00A2637C">
          <w:rPr>
            <w:rFonts w:ascii="Times New Roman" w:eastAsia="AdvOT999035f4" w:hAnsi="Times New Roman"/>
            <w:color w:val="000000"/>
            <w:sz w:val="24"/>
          </w:rPr>
          <w:delText>he tertiary amines and oxygen-containin groups in MGO interacted with the doped acid PA to form</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hydrogen bonds</w:delText>
        </w:r>
        <w:r w:rsidRPr="0077266C" w:rsidDel="00A2637C">
          <w:rPr>
            <w:rFonts w:ascii="Times New Roman" w:hAnsi="Times New Roman"/>
            <w:color w:val="000000"/>
            <w:sz w:val="24"/>
          </w:rPr>
          <w:delText xml:space="preserve">and. </w:delText>
        </w:r>
        <w:r w:rsidRPr="0077266C" w:rsidDel="00A2637C">
          <w:rPr>
            <w:rFonts w:ascii="Times New Roman" w:eastAsia="AdvOT999035f4" w:hAnsi="Times New Roman"/>
            <w:color w:val="000000"/>
            <w:sz w:val="24"/>
          </w:rPr>
          <w:delText>In summary,</w:delText>
        </w:r>
        <w:r w:rsidRPr="0077266C" w:rsidDel="00A2637C">
          <w:rPr>
            <w:rFonts w:ascii="Times New Roman" w:hAnsi="Times New Roman"/>
            <w:color w:val="000000"/>
            <w:sz w:val="24"/>
          </w:rPr>
          <w:delText xml:space="preserve"> the </w:delText>
        </w:r>
        <w:r w:rsidRPr="0077266C" w:rsidDel="00A2637C">
          <w:rPr>
            <w:rFonts w:ascii="Times New Roman" w:eastAsia="AdvOT999035f4" w:hAnsi="Times New Roman"/>
            <w:color w:val="000000"/>
            <w:sz w:val="24"/>
          </w:rPr>
          <w:delText xml:space="preserve">composite membranes </w:delText>
        </w:r>
        <w:r w:rsidRPr="0077266C" w:rsidDel="00A2637C">
          <w:rPr>
            <w:rFonts w:ascii="Times New Roman" w:hAnsi="Times New Roman"/>
            <w:color w:val="000000"/>
            <w:sz w:val="24"/>
          </w:rPr>
          <w:delText xml:space="preserve">with the filler of MGO </w:delText>
        </w:r>
        <w:r w:rsidRPr="0077266C" w:rsidDel="00A2637C">
          <w:rPr>
            <w:rFonts w:ascii="Times New Roman" w:eastAsia="AdvOT999035f4" w:hAnsi="Times New Roman"/>
            <w:color w:val="000000"/>
            <w:sz w:val="24"/>
          </w:rPr>
          <w:delText>could be</w:delText>
        </w:r>
        <w:r w:rsidRPr="0077266C" w:rsidDel="00A2637C">
          <w:rPr>
            <w:rFonts w:ascii="Times New Roman" w:hAnsi="Times New Roman"/>
            <w:color w:val="000000"/>
            <w:sz w:val="24"/>
          </w:rPr>
          <w:delText xml:space="preserve"> </w:delText>
        </w:r>
        <w:r w:rsidRPr="0077266C" w:rsidDel="00A2637C">
          <w:rPr>
            <w:rFonts w:ascii="Times New Roman" w:eastAsia="AdvOT999035f4" w:hAnsi="Times New Roman"/>
            <w:color w:val="000000"/>
            <w:sz w:val="24"/>
          </w:rPr>
          <w:delText xml:space="preserve">considered as a promising candidate material for </w:delText>
        </w:r>
        <w:r w:rsidRPr="0077266C" w:rsidDel="00A2637C">
          <w:rPr>
            <w:rFonts w:ascii="Times New Roman" w:hAnsi="Times New Roman"/>
            <w:color w:val="000000"/>
            <w:sz w:val="24"/>
          </w:rPr>
          <w:delText>HT</w:delText>
        </w:r>
        <w:r w:rsidRPr="0077266C" w:rsidDel="00A2637C">
          <w:rPr>
            <w:rFonts w:ascii="Times New Roman" w:eastAsia="AdvOT999035f4" w:hAnsi="Times New Roman"/>
            <w:color w:val="000000"/>
            <w:sz w:val="24"/>
          </w:rPr>
          <w:delText>PEMs</w:delText>
        </w:r>
        <w:r w:rsidRPr="0077266C" w:rsidDel="00A2637C">
          <w:rPr>
            <w:rFonts w:ascii="Times New Roman" w:hAnsi="Times New Roman"/>
            <w:color w:val="000000"/>
            <w:sz w:val="24"/>
          </w:rPr>
          <w:delText>.</w:delText>
        </w:r>
      </w:del>
      <w:del w:id="1841" w:author="季 晨瑞" w:date="2018-09-22T16:19:00Z">
        <w:r w:rsidR="00B10FB0" w:rsidDel="000A4022">
          <w:rPr>
            <w:rFonts w:ascii="宋体" w:hAnsi="宋体" w:cs="宋体" w:hint="eastAsia"/>
            <w:kern w:val="0"/>
            <w:sz w:val="24"/>
          </w:rPr>
          <w:delText xml:space="preserve"> </w:delText>
        </w:r>
      </w:del>
    </w:p>
    <w:p w:rsidR="00B10FB0" w:rsidRPr="00B10FB0" w:rsidRDefault="00B10FB0" w:rsidP="00B10FB0">
      <w:pPr>
        <w:spacing w:line="480" w:lineRule="auto"/>
        <w:jc w:val="left"/>
        <w:rPr>
          <w:rFonts w:ascii="Times New Roman" w:hAnsi="Times New Roman"/>
          <w:b/>
          <w:kern w:val="0"/>
          <w:sz w:val="24"/>
        </w:rPr>
      </w:pPr>
      <w:r w:rsidRPr="00B10FB0">
        <w:rPr>
          <w:rFonts w:ascii="Times New Roman" w:hAnsi="Times New Roman"/>
          <w:b/>
          <w:color w:val="000000"/>
          <w:sz w:val="28"/>
          <w:szCs w:val="28"/>
        </w:rPr>
        <w:t>Acknowledgements</w:t>
      </w:r>
    </w:p>
    <w:p w:rsidR="00CD03C1" w:rsidRDefault="00B10FB0" w:rsidP="00922341">
      <w:pPr>
        <w:spacing w:line="480" w:lineRule="auto"/>
        <w:ind w:firstLineChars="200" w:firstLine="480"/>
        <w:rPr>
          <w:rFonts w:ascii="Times New Roman" w:eastAsia="AdvOT999035f4" w:hAnsi="Times New Roman"/>
          <w:color w:val="000000"/>
          <w:sz w:val="24"/>
        </w:rPr>
        <w:pPrChange w:id="1842" w:author="季 晨瑞" w:date="2018-10-09T14:38:00Z">
          <w:pPr>
            <w:spacing w:line="480" w:lineRule="auto"/>
            <w:ind w:leftChars="141" w:left="296" w:firstLineChars="200" w:firstLine="480"/>
          </w:pPr>
        </w:pPrChange>
      </w:pPr>
      <w:r w:rsidRPr="00B10FB0">
        <w:rPr>
          <w:rFonts w:ascii="Times New Roman" w:eastAsia="AdvOT999035f4" w:hAnsi="Times New Roman"/>
          <w:color w:val="000000"/>
          <w:sz w:val="24"/>
        </w:rPr>
        <w:t xml:space="preserve">We are grateful for the </w:t>
      </w:r>
      <w:r w:rsidR="009C296C">
        <w:rPr>
          <w:rFonts w:ascii="Times New Roman" w:eastAsia="AdvOT999035f4" w:hAnsi="Times New Roman" w:hint="eastAsia"/>
          <w:color w:val="000000"/>
          <w:sz w:val="24"/>
        </w:rPr>
        <w:t>fi</w:t>
      </w:r>
      <w:r w:rsidRPr="00B10FB0">
        <w:rPr>
          <w:rFonts w:ascii="Times New Roman" w:eastAsia="AdvOT999035f4" w:hAnsi="Times New Roman"/>
          <w:color w:val="000000"/>
          <w:sz w:val="24"/>
        </w:rPr>
        <w:t>nancial support by the Natural Science</w:t>
      </w:r>
      <w:r>
        <w:rPr>
          <w:rFonts w:ascii="Times New Roman" w:eastAsia="AdvOT999035f4" w:hAnsi="Times New Roman" w:hint="eastAsia"/>
          <w:color w:val="000000"/>
          <w:sz w:val="24"/>
        </w:rPr>
        <w:t xml:space="preserve"> F</w:t>
      </w:r>
      <w:r w:rsidRPr="00B10FB0">
        <w:rPr>
          <w:rFonts w:ascii="Times New Roman" w:eastAsia="AdvOT999035f4" w:hAnsi="Times New Roman"/>
          <w:color w:val="000000"/>
          <w:sz w:val="24"/>
        </w:rPr>
        <w:t>oundation of China (51172039 and 51572044)</w:t>
      </w:r>
      <w:r>
        <w:rPr>
          <w:rFonts w:ascii="Times New Roman" w:eastAsia="AdvOT999035f4" w:hAnsi="Times New Roman" w:hint="eastAsia"/>
          <w:color w:val="000000"/>
          <w:sz w:val="24"/>
        </w:rPr>
        <w:t>.</w:t>
      </w:r>
    </w:p>
    <w:p w:rsidR="001427A5" w:rsidRPr="00CD03C1" w:rsidRDefault="001427A5" w:rsidP="00CD03C1">
      <w:pPr>
        <w:spacing w:line="480" w:lineRule="auto"/>
        <w:jc w:val="left"/>
        <w:rPr>
          <w:rFonts w:ascii="Times New Roman" w:eastAsia="AdvOT999035f4" w:hAnsi="Times New Roman"/>
          <w:color w:val="000000"/>
          <w:sz w:val="24"/>
        </w:rPr>
      </w:pPr>
      <w:r w:rsidRPr="001427A5">
        <w:rPr>
          <w:rFonts w:ascii="Times New Roman" w:hAnsi="Times New Roman"/>
          <w:b/>
          <w:color w:val="000000"/>
          <w:sz w:val="28"/>
          <w:szCs w:val="28"/>
        </w:rPr>
        <w:t>References</w:t>
      </w:r>
    </w:p>
    <w:p w:rsidR="001427A5" w:rsidRPr="005F11BA" w:rsidDel="001C455D" w:rsidRDefault="001427A5" w:rsidP="00CD03C1">
      <w:pPr>
        <w:spacing w:line="480" w:lineRule="auto"/>
        <w:rPr>
          <w:del w:id="1843" w:author="季 晨瑞" w:date="2018-09-19T10:19:00Z"/>
          <w:rFonts w:ascii="宋体" w:hAnsi="宋体" w:cs="宋体"/>
          <w:sz w:val="24"/>
          <w:highlight w:val="yellow"/>
          <w:rPrChange w:id="1844" w:author="lenovo" w:date="2017-09-22T10:36:00Z">
            <w:rPr>
              <w:del w:id="1845" w:author="季 晨瑞" w:date="2018-09-19T10:19:00Z"/>
              <w:rFonts w:ascii="宋体" w:hAnsi="宋体" w:cs="宋体"/>
              <w:sz w:val="24"/>
            </w:rPr>
          </w:rPrChange>
        </w:rPr>
      </w:pPr>
      <w:del w:id="1846" w:author="季 晨瑞" w:date="2018-09-19T10:19:00Z">
        <w:r w:rsidRPr="005F11BA" w:rsidDel="001C455D">
          <w:rPr>
            <w:rFonts w:ascii="Times New Roman" w:hAnsi="Times New Roman"/>
            <w:sz w:val="24"/>
            <w:highlight w:val="yellow"/>
            <w:rPrChange w:id="1847" w:author="lenovo" w:date="2017-09-22T10:36:00Z">
              <w:rPr>
                <w:rFonts w:ascii="Times New Roman" w:hAnsi="Times New Roman"/>
                <w:sz w:val="24"/>
              </w:rPr>
            </w:rPrChange>
          </w:rPr>
          <w:delText xml:space="preserve">[1] </w:delText>
        </w:r>
        <w:r w:rsidRPr="005F11BA" w:rsidDel="001C455D">
          <w:rPr>
            <w:rFonts w:ascii="宋体" w:hAnsi="宋体" w:cs="宋体" w:hint="eastAsia"/>
            <w:sz w:val="24"/>
            <w:highlight w:val="yellow"/>
            <w:rPrChange w:id="1848" w:author="lenovo" w:date="2017-09-22T10:36:00Z">
              <w:rPr>
                <w:rFonts w:ascii="宋体" w:hAnsi="宋体" w:cs="宋体" w:hint="eastAsia"/>
                <w:sz w:val="24"/>
              </w:rPr>
            </w:rPrChange>
          </w:rPr>
          <w:delText>衣宝廉</w:delText>
        </w:r>
        <w:r w:rsidRPr="005F11BA" w:rsidDel="001C455D">
          <w:rPr>
            <w:rFonts w:ascii="宋体" w:hAnsi="宋体" w:cs="宋体"/>
            <w:sz w:val="24"/>
            <w:highlight w:val="yellow"/>
            <w:rPrChange w:id="1849" w:author="lenovo" w:date="2017-09-22T10:36:00Z">
              <w:rPr>
                <w:rFonts w:ascii="宋体" w:hAnsi="宋体" w:cs="宋体"/>
                <w:sz w:val="24"/>
              </w:rPr>
            </w:rPrChange>
          </w:rPr>
          <w:delText>.燃料电池-原理、技术、应用[M],北京：化学工业出版社，2003,1-8.</w:delText>
        </w:r>
      </w:del>
    </w:p>
    <w:p w:rsidR="001427A5" w:rsidRPr="008F6F51" w:rsidDel="001C455D" w:rsidRDefault="001427A5" w:rsidP="00CD03C1">
      <w:pPr>
        <w:spacing w:line="480" w:lineRule="auto"/>
        <w:rPr>
          <w:del w:id="1850" w:author="季 晨瑞" w:date="2018-09-19T10:19:00Z"/>
          <w:rFonts w:ascii="宋体" w:hAnsi="宋体" w:cs="宋体"/>
          <w:sz w:val="24"/>
        </w:rPr>
      </w:pPr>
      <w:del w:id="1851" w:author="季 晨瑞" w:date="2018-09-19T10:19:00Z">
        <w:r w:rsidRPr="005F11BA" w:rsidDel="001C455D">
          <w:rPr>
            <w:rFonts w:ascii="Times New Roman" w:hAnsi="Times New Roman"/>
            <w:sz w:val="24"/>
            <w:highlight w:val="yellow"/>
            <w:rPrChange w:id="1852" w:author="lenovo" w:date="2017-09-22T10:36:00Z">
              <w:rPr>
                <w:rFonts w:ascii="Times New Roman" w:hAnsi="Times New Roman"/>
                <w:sz w:val="24"/>
              </w:rPr>
            </w:rPrChange>
          </w:rPr>
          <w:delText xml:space="preserve">[2] </w:delText>
        </w:r>
        <w:r w:rsidRPr="005F11BA" w:rsidDel="001C455D">
          <w:rPr>
            <w:rFonts w:ascii="宋体" w:hAnsi="宋体" w:cs="宋体" w:hint="eastAsia"/>
            <w:sz w:val="24"/>
            <w:highlight w:val="yellow"/>
            <w:rPrChange w:id="1853" w:author="lenovo" w:date="2017-09-22T10:36:00Z">
              <w:rPr>
                <w:rFonts w:ascii="宋体" w:hAnsi="宋体" w:cs="宋体" w:hint="eastAsia"/>
                <w:sz w:val="24"/>
              </w:rPr>
            </w:rPrChange>
          </w:rPr>
          <w:delText>徐楠</w:delText>
        </w:r>
        <w:r w:rsidRPr="005F11BA" w:rsidDel="001C455D">
          <w:rPr>
            <w:rFonts w:ascii="宋体" w:hAnsi="宋体" w:cs="宋体"/>
            <w:sz w:val="24"/>
            <w:highlight w:val="yellow"/>
            <w:rPrChange w:id="1854" w:author="lenovo" w:date="2017-09-22T10:36:00Z">
              <w:rPr>
                <w:rFonts w:ascii="宋体" w:hAnsi="宋体" w:cs="宋体"/>
                <w:sz w:val="24"/>
              </w:rPr>
            </w:rPrChange>
          </w:rPr>
          <w:delText>.燃料电池用新型交联质子交换膜的研究[D]，上海：上海交通大学，2010.</w:delText>
        </w:r>
      </w:del>
    </w:p>
    <w:p w:rsidR="001427A5" w:rsidRPr="008F6F51" w:rsidDel="001C455D" w:rsidRDefault="001427A5" w:rsidP="001C455D">
      <w:pPr>
        <w:spacing w:line="480" w:lineRule="auto"/>
        <w:rPr>
          <w:del w:id="1855" w:author="季 晨瑞" w:date="2018-09-19T10:19:00Z"/>
          <w:rStyle w:val="a4"/>
          <w:rFonts w:ascii="Times New Roman" w:hAnsi="Times New Roman"/>
          <w:bCs/>
          <w:i/>
          <w:color w:val="333333"/>
          <w:sz w:val="24"/>
        </w:rPr>
      </w:pPr>
      <w:r w:rsidRPr="00CD03C1">
        <w:rPr>
          <w:rStyle w:val="a4"/>
          <w:rFonts w:ascii="Times New Roman" w:hAnsi="Times New Roman"/>
          <w:bCs/>
          <w:color w:val="333333"/>
          <w:sz w:val="24"/>
          <w:u w:val="none"/>
        </w:rPr>
        <w:t>[</w:t>
      </w:r>
      <w:ins w:id="1856" w:author="季 晨瑞" w:date="2018-09-19T10:19:00Z">
        <w:r w:rsidR="001C455D">
          <w:rPr>
            <w:rStyle w:val="a4"/>
            <w:rFonts w:ascii="Times New Roman" w:hAnsi="Times New Roman"/>
            <w:bCs/>
            <w:color w:val="333333"/>
            <w:sz w:val="24"/>
            <w:u w:val="none"/>
          </w:rPr>
          <w:t>1</w:t>
        </w:r>
      </w:ins>
      <w:del w:id="1857" w:author="季 晨瑞" w:date="2018-09-19T10:19:00Z">
        <w:r w:rsidRPr="00CD03C1" w:rsidDel="001C455D">
          <w:rPr>
            <w:rStyle w:val="a4"/>
            <w:rFonts w:ascii="Times New Roman" w:hAnsi="Times New Roman"/>
            <w:bCs/>
            <w:color w:val="333333"/>
            <w:sz w:val="24"/>
            <w:u w:val="none"/>
          </w:rPr>
          <w:delText>3</w:delText>
        </w:r>
      </w:del>
      <w:r w:rsidRPr="00CD03C1">
        <w:rPr>
          <w:rStyle w:val="a4"/>
          <w:rFonts w:ascii="Times New Roman" w:hAnsi="Times New Roman"/>
          <w:bCs/>
          <w:color w:val="333333"/>
          <w:sz w:val="24"/>
          <w:u w:val="none"/>
        </w:rPr>
        <w:t>]</w:t>
      </w:r>
      <w:ins w:id="1858" w:author="季 晨瑞" w:date="2018-10-01T15:48:00Z">
        <w:r w:rsidR="00A45E20" w:rsidRPr="00A45E20">
          <w:t xml:space="preserve"> </w:t>
        </w:r>
        <w:r w:rsidR="00A45E20" w:rsidRPr="00A45E20">
          <w:rPr>
            <w:rStyle w:val="a4"/>
            <w:rFonts w:ascii="Times New Roman" w:hAnsi="Times New Roman"/>
            <w:bCs/>
            <w:color w:val="333333"/>
            <w:sz w:val="24"/>
            <w:u w:val="none"/>
          </w:rPr>
          <w:t xml:space="preserve">Wang Y J, </w:t>
        </w:r>
        <w:proofErr w:type="spellStart"/>
        <w:r w:rsidR="00A45E20" w:rsidRPr="00A45E20">
          <w:rPr>
            <w:rStyle w:val="a4"/>
            <w:rFonts w:ascii="Times New Roman" w:hAnsi="Times New Roman"/>
            <w:bCs/>
            <w:color w:val="333333"/>
            <w:sz w:val="24"/>
            <w:u w:val="none"/>
          </w:rPr>
          <w:t>Qiao</w:t>
        </w:r>
        <w:proofErr w:type="spellEnd"/>
        <w:r w:rsidR="00A45E20" w:rsidRPr="00A45E20">
          <w:rPr>
            <w:rStyle w:val="a4"/>
            <w:rFonts w:ascii="Times New Roman" w:hAnsi="Times New Roman"/>
            <w:bCs/>
            <w:color w:val="333333"/>
            <w:sz w:val="24"/>
            <w:u w:val="none"/>
          </w:rPr>
          <w:t xml:space="preserve"> J, Baker R, et al. Alkaline polymer electrolyte membranes for fuel cell </w:t>
        </w:r>
        <w:proofErr w:type="gramStart"/>
        <w:r w:rsidR="00A45E20" w:rsidRPr="00A45E20">
          <w:rPr>
            <w:rStyle w:val="a4"/>
            <w:rFonts w:ascii="Times New Roman" w:hAnsi="Times New Roman"/>
            <w:bCs/>
            <w:color w:val="333333"/>
            <w:sz w:val="24"/>
            <w:u w:val="none"/>
          </w:rPr>
          <w:t>applications.[</w:t>
        </w:r>
        <w:proofErr w:type="gramEnd"/>
        <w:r w:rsidR="00A45E20" w:rsidRPr="00A45E20">
          <w:rPr>
            <w:rStyle w:val="a4"/>
            <w:rFonts w:ascii="Times New Roman" w:hAnsi="Times New Roman"/>
            <w:bCs/>
            <w:color w:val="333333"/>
            <w:sz w:val="24"/>
            <w:u w:val="none"/>
          </w:rPr>
          <w:t>J]. Chemical Society Reviews, 2013, 42(13):5768-5787.</w:t>
        </w:r>
      </w:ins>
      <w:del w:id="1859" w:author="季 晨瑞" w:date="2018-10-01T15:48:00Z">
        <w:r w:rsidRPr="00CD03C1" w:rsidDel="00A45E20">
          <w:rPr>
            <w:rStyle w:val="a4"/>
            <w:rFonts w:ascii="Times New Roman" w:hAnsi="Times New Roman"/>
            <w:bCs/>
            <w:color w:val="333333"/>
            <w:sz w:val="24"/>
            <w:u w:val="none"/>
          </w:rPr>
          <w:delText xml:space="preserve"> </w:delText>
        </w:r>
      </w:del>
      <w:del w:id="1860" w:author="季 晨瑞" w:date="2018-09-19T10:19:00Z">
        <w:r w:rsidRPr="008F6F51" w:rsidDel="001C455D">
          <w:rPr>
            <w:rFonts w:ascii="Times New Roman" w:hAnsi="Times New Roman"/>
            <w:color w:val="222222"/>
            <w:sz w:val="24"/>
            <w:shd w:val="clear" w:color="auto" w:fill="FFFFFF"/>
          </w:rPr>
          <w:delText>Roziere J, Jones D J. Non-fluorinated polymer materials for proton exchange membrane fuel cells[J]. Annual Review of Materials Research, 2003, 33(1): 503-555.</w:delText>
        </w:r>
      </w:del>
    </w:p>
    <w:p w:rsidR="001427A5" w:rsidRPr="008F6F51" w:rsidRDefault="001427A5" w:rsidP="001C455D">
      <w:pPr>
        <w:spacing w:line="480" w:lineRule="auto"/>
        <w:rPr>
          <w:rFonts w:ascii="Times New Roman" w:hAnsi="Times New Roman"/>
          <w:color w:val="222222"/>
          <w:sz w:val="24"/>
          <w:shd w:val="clear" w:color="auto" w:fill="FFFFFF"/>
        </w:rPr>
      </w:pPr>
      <w:del w:id="1861" w:author="季 晨瑞" w:date="2018-09-19T10:19:00Z">
        <w:r w:rsidRPr="00CD03C1" w:rsidDel="001C455D">
          <w:rPr>
            <w:rStyle w:val="a4"/>
            <w:rFonts w:ascii="Times New Roman" w:hAnsi="Times New Roman"/>
            <w:bCs/>
            <w:color w:val="333333"/>
            <w:sz w:val="24"/>
            <w:u w:val="none"/>
          </w:rPr>
          <w:delText>[4]</w:delText>
        </w:r>
        <w:r w:rsidRPr="00CD03C1" w:rsidDel="001C455D">
          <w:rPr>
            <w:rFonts w:ascii="Times New Roman" w:hAnsi="Times New Roman"/>
            <w:color w:val="222222"/>
            <w:sz w:val="24"/>
            <w:shd w:val="clear" w:color="auto" w:fill="FFFFFF"/>
          </w:rPr>
          <w:delText xml:space="preserve"> </w:delText>
        </w:r>
        <w:r w:rsidRPr="008F6F51" w:rsidDel="001C455D">
          <w:rPr>
            <w:rFonts w:ascii="Times New Roman" w:hAnsi="Times New Roman"/>
            <w:color w:val="222222"/>
            <w:sz w:val="24"/>
            <w:shd w:val="clear" w:color="auto" w:fill="FFFFFF"/>
          </w:rPr>
          <w:delText>Zhang X, Hu Z, Luo L, et al. Graft</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 xml:space="preserve">crosslinked Copolymers Based on Poly </w:delText>
        </w:r>
      </w:del>
      <w:del w:id="1862" w:author="季 晨瑞" w:date="2018-09-19T10:20:00Z">
        <w:r w:rsidRPr="008F6F51" w:rsidDel="001C455D">
          <w:rPr>
            <w:rFonts w:ascii="Times New Roman" w:hAnsi="Times New Roman"/>
            <w:color w:val="222222"/>
            <w:sz w:val="24"/>
            <w:shd w:val="clear" w:color="auto" w:fill="FFFFFF"/>
          </w:rPr>
          <w:delText>(arylene ether ketone)</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gc</w:delText>
        </w:r>
        <w:r w:rsidRPr="008F6F51" w:rsidDel="001C455D">
          <w:rPr>
            <w:rFonts w:ascii="Times New Roman" w:hAnsi="宋体"/>
            <w:color w:val="222222"/>
            <w:sz w:val="24"/>
            <w:shd w:val="clear" w:color="auto" w:fill="FFFFFF"/>
          </w:rPr>
          <w:delText>‐</w:delText>
        </w:r>
        <w:r w:rsidRPr="008F6F51" w:rsidDel="001C455D">
          <w:rPr>
            <w:rFonts w:ascii="Times New Roman" w:hAnsi="Times New Roman"/>
            <w:color w:val="222222"/>
            <w:sz w:val="24"/>
            <w:shd w:val="clear" w:color="auto" w:fill="FFFFFF"/>
          </w:rPr>
          <w:delText>sulfonated Poly (arylene ether sulfone) for PEMFC Applications[J]. Macromolecular rapid communications, 2011, 32(14): 1108-1113.</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sz w:val="24"/>
          <w:szCs w:val="24"/>
        </w:rPr>
        <w:t>[</w:t>
      </w:r>
      <w:ins w:id="1863" w:author="季 晨瑞" w:date="2018-09-23T10:26:00Z">
        <w:r w:rsidR="00353E05">
          <w:rPr>
            <w:rStyle w:val="fontstyle01"/>
            <w:rFonts w:ascii="Times New Roman" w:hAnsi="Times New Roman" w:cs="Times New Roman"/>
            <w:sz w:val="24"/>
            <w:szCs w:val="24"/>
          </w:rPr>
          <w:t>2</w:t>
        </w:r>
      </w:ins>
      <w:del w:id="1864" w:author="季 晨瑞" w:date="2018-09-23T10:26:00Z">
        <w:r w:rsidRPr="008F6F51" w:rsidDel="00353E05">
          <w:rPr>
            <w:rStyle w:val="fontstyle01"/>
            <w:rFonts w:ascii="Times New Roman" w:hAnsi="Times New Roman" w:cs="Times New Roman"/>
            <w:sz w:val="24"/>
            <w:szCs w:val="24"/>
          </w:rPr>
          <w:delText>5</w:delText>
        </w:r>
      </w:del>
      <w:r w:rsidRPr="008F6F51">
        <w:rPr>
          <w:rStyle w:val="fontstyle01"/>
          <w:rFonts w:ascii="Times New Roman" w:hAnsi="Times New Roman" w:cs="Times New Roman"/>
          <w:sz w:val="24"/>
          <w:szCs w:val="24"/>
        </w:rPr>
        <w:t>]</w:t>
      </w:r>
      <w:ins w:id="1865" w:author="季 晨瑞" w:date="2018-10-01T15:49:00Z">
        <w:r w:rsidR="00A45E20" w:rsidRPr="00A45E20">
          <w:t xml:space="preserve"> </w:t>
        </w:r>
        <w:proofErr w:type="spellStart"/>
        <w:r w:rsidR="00A45E20" w:rsidRPr="00A45E20">
          <w:rPr>
            <w:rStyle w:val="fontstyle01"/>
            <w:rFonts w:ascii="Times New Roman" w:hAnsi="Times New Roman" w:cs="Times New Roman"/>
            <w:sz w:val="24"/>
            <w:szCs w:val="24"/>
          </w:rPr>
          <w:t>Kreuer</w:t>
        </w:r>
        <w:proofErr w:type="spellEnd"/>
        <w:r w:rsidR="00A45E20" w:rsidRPr="00A45E20">
          <w:rPr>
            <w:rStyle w:val="fontstyle01"/>
            <w:rFonts w:ascii="Times New Roman" w:hAnsi="Times New Roman" w:cs="Times New Roman"/>
            <w:sz w:val="24"/>
            <w:szCs w:val="24"/>
          </w:rPr>
          <w:t xml:space="preserve"> K D. Ion Conducting Membranes for Fuel Cells and other Electrochemical Devices[J]. </w:t>
        </w:r>
        <w:proofErr w:type="spellStart"/>
        <w:r w:rsidR="00A45E20" w:rsidRPr="00A45E20">
          <w:rPr>
            <w:rStyle w:val="fontstyle01"/>
            <w:rFonts w:ascii="Times New Roman" w:hAnsi="Times New Roman" w:cs="Times New Roman"/>
            <w:sz w:val="24"/>
            <w:szCs w:val="24"/>
          </w:rPr>
          <w:t>Cheminform</w:t>
        </w:r>
        <w:proofErr w:type="spellEnd"/>
        <w:r w:rsidR="00A45E20" w:rsidRPr="00A45E20">
          <w:rPr>
            <w:rStyle w:val="fontstyle01"/>
            <w:rFonts w:ascii="Times New Roman" w:hAnsi="Times New Roman" w:cs="Times New Roman"/>
            <w:sz w:val="24"/>
            <w:szCs w:val="24"/>
          </w:rPr>
          <w:t>, 2014, 45(10):361–380.</w:t>
        </w:r>
      </w:ins>
      <w:del w:id="1866" w:author="季 晨瑞" w:date="2018-10-01T15:49:00Z">
        <w:r w:rsidRPr="008F6F51" w:rsidDel="00A45E20">
          <w:rPr>
            <w:rFonts w:ascii="Times New Roman" w:hAnsi="Times New Roman"/>
            <w:color w:val="222222"/>
            <w:sz w:val="24"/>
            <w:shd w:val="clear" w:color="auto" w:fill="FFFFFF"/>
          </w:rPr>
          <w:delText xml:space="preserve"> </w:delText>
        </w:r>
      </w:del>
      <w:del w:id="1867" w:author="季 晨瑞" w:date="2018-09-23T10:26:00Z">
        <w:r w:rsidRPr="008F6F51" w:rsidDel="00353E05">
          <w:rPr>
            <w:rFonts w:ascii="Times New Roman" w:hAnsi="Times New Roman"/>
            <w:color w:val="222222"/>
            <w:sz w:val="24"/>
            <w:shd w:val="clear" w:color="auto" w:fill="FFFFFF"/>
          </w:rPr>
          <w:delText>Molavian M R, Abdolmaleki A, Firouz Tadavani K, et al. A new sulfonated poly (ether sulfone) hybrid with low humidity dependence for high</w:delText>
        </w:r>
        <w:r w:rsidRPr="008F6F51" w:rsidDel="00353E05">
          <w:rPr>
            <w:rFonts w:ascii="Times New Roman" w:hAnsi="宋体"/>
            <w:color w:val="222222"/>
            <w:sz w:val="24"/>
            <w:shd w:val="clear" w:color="auto" w:fill="FFFFFF"/>
          </w:rPr>
          <w:delText>‐</w:delText>
        </w:r>
        <w:r w:rsidRPr="008F6F51" w:rsidDel="00353E05">
          <w:rPr>
            <w:rFonts w:ascii="Times New Roman" w:hAnsi="Times New Roman"/>
            <w:color w:val="222222"/>
            <w:sz w:val="24"/>
            <w:shd w:val="clear" w:color="auto" w:fill="FFFFFF"/>
          </w:rPr>
          <w:delText>temperature proton exchange membrane fuel cell applications[J]. Journal of Applied Polymer Science, 2017, 134(39).</w:delText>
        </w:r>
        <w:r w:rsidRPr="008F6F51" w:rsidDel="00353E05">
          <w:rPr>
            <w:rStyle w:val="fontstyle01"/>
            <w:rFonts w:ascii="Times New Roman" w:hAnsi="Times New Roman" w:cs="Times New Roman"/>
            <w:bCs/>
            <w:sz w:val="24"/>
            <w:szCs w:val="24"/>
          </w:rPr>
          <w:delText xml:space="preserve"> </w:delText>
        </w:r>
      </w:del>
    </w:p>
    <w:p w:rsidR="001427A5" w:rsidRPr="008F6F51" w:rsidRDefault="001427A5" w:rsidP="00CD03C1">
      <w:pPr>
        <w:spacing w:line="480" w:lineRule="auto"/>
        <w:rPr>
          <w:rStyle w:val="fontstyle01"/>
          <w:rFonts w:ascii="Times New Roman" w:hAnsi="Times New Roman" w:cs="Times New Roman"/>
          <w:bCs/>
          <w:sz w:val="24"/>
          <w:szCs w:val="24"/>
        </w:rPr>
      </w:pPr>
      <w:r w:rsidRPr="008F6F51">
        <w:rPr>
          <w:rStyle w:val="fontstyle01"/>
          <w:rFonts w:ascii="Times New Roman" w:hAnsi="Times New Roman" w:cs="Times New Roman"/>
          <w:bCs/>
          <w:sz w:val="24"/>
          <w:szCs w:val="24"/>
        </w:rPr>
        <w:t>[</w:t>
      </w:r>
      <w:ins w:id="1868" w:author="季 晨瑞" w:date="2018-09-23T10:26:00Z">
        <w:r w:rsidR="00D85D80">
          <w:rPr>
            <w:rStyle w:val="fontstyle01"/>
            <w:rFonts w:ascii="Times New Roman" w:hAnsi="Times New Roman" w:cs="Times New Roman"/>
            <w:bCs/>
            <w:sz w:val="24"/>
            <w:szCs w:val="24"/>
          </w:rPr>
          <w:t>3</w:t>
        </w:r>
      </w:ins>
      <w:del w:id="1869" w:author="季 晨瑞" w:date="2018-09-23T10:26:00Z">
        <w:r w:rsidRPr="008F6F51" w:rsidDel="00D85D80">
          <w:rPr>
            <w:rStyle w:val="fontstyle01"/>
            <w:rFonts w:ascii="Times New Roman" w:hAnsi="Times New Roman" w:cs="Times New Roman"/>
            <w:bCs/>
            <w:sz w:val="24"/>
            <w:szCs w:val="24"/>
          </w:rPr>
          <w:delText>6</w:delText>
        </w:r>
      </w:del>
      <w:r w:rsidRPr="008F6F51">
        <w:rPr>
          <w:rStyle w:val="fontstyle01"/>
          <w:rFonts w:ascii="Times New Roman" w:hAnsi="Times New Roman" w:cs="Times New Roman"/>
          <w:bCs/>
          <w:sz w:val="24"/>
          <w:szCs w:val="24"/>
        </w:rPr>
        <w:t>]</w:t>
      </w:r>
      <w:ins w:id="1870" w:author="季 晨瑞" w:date="2018-10-01T15:50:00Z">
        <w:r w:rsidR="00A45E20" w:rsidRPr="00A45E20">
          <w:t xml:space="preserve"> </w:t>
        </w:r>
        <w:proofErr w:type="spellStart"/>
        <w:r w:rsidR="00A45E20" w:rsidRPr="00A45E20">
          <w:rPr>
            <w:rStyle w:val="fontstyle01"/>
            <w:rFonts w:ascii="Times New Roman" w:hAnsi="Times New Roman" w:cs="Times New Roman"/>
            <w:bCs/>
            <w:sz w:val="24"/>
            <w:szCs w:val="24"/>
          </w:rPr>
          <w:t>Sherazi</w:t>
        </w:r>
        <w:proofErr w:type="spellEnd"/>
        <w:r w:rsidR="00A45E20" w:rsidRPr="00A45E20">
          <w:rPr>
            <w:rStyle w:val="fontstyle01"/>
            <w:rFonts w:ascii="Times New Roman" w:hAnsi="Times New Roman" w:cs="Times New Roman"/>
            <w:bCs/>
            <w:sz w:val="24"/>
            <w:szCs w:val="24"/>
          </w:rPr>
          <w:t xml:space="preserve"> T A, Sohn J Y, Lee Y M, et al. Polyethylene-based radiation grafted anion-exchange membranes for alkaline fuel cells[J]. Journal of Membrane Science, 2013, 441(16):148-157.</w:t>
        </w:r>
      </w:ins>
      <w:del w:id="1871" w:author="季 晨瑞" w:date="2018-10-01T15:50:00Z">
        <w:r w:rsidRPr="008F6F51" w:rsidDel="00A45E20">
          <w:rPr>
            <w:rFonts w:ascii="Times New Roman" w:hAnsi="Times New Roman"/>
            <w:color w:val="222222"/>
            <w:sz w:val="24"/>
            <w:shd w:val="clear" w:color="auto" w:fill="FFFFFF"/>
          </w:rPr>
          <w:delText xml:space="preserve"> Sangthumchai T, Youngme S, Martwiset S. Polyacrylonitrile</w:delText>
        </w:r>
        <w:r w:rsidRPr="008F6F51" w:rsidDel="00A45E20">
          <w:rPr>
            <w:rFonts w:ascii="Times New Roman" w:hAnsi="宋体"/>
            <w:color w:val="222222"/>
            <w:sz w:val="24"/>
            <w:shd w:val="clear" w:color="auto" w:fill="FFFFFF"/>
          </w:rPr>
          <w:delText>‐</w:delText>
        </w:r>
        <w:r w:rsidRPr="008F6F51" w:rsidDel="00A45E20">
          <w:rPr>
            <w:rFonts w:ascii="Times New Roman" w:hAnsi="Times New Roman"/>
            <w:color w:val="222222"/>
            <w:sz w:val="24"/>
            <w:shd w:val="clear" w:color="auto" w:fill="FFFFFF"/>
          </w:rPr>
          <w:delText>based proton conducting membranes containing sulfonic acid and tetrazole moieties[J]. Journal of Applied Polymer Science, 2017, 134(41).</w:delText>
        </w:r>
      </w:del>
      <w:r w:rsidRPr="008F6F51">
        <w:rPr>
          <w:rStyle w:val="fontstyle01"/>
          <w:rFonts w:ascii="Times New Roman" w:hAnsi="Times New Roman" w:cs="Times New Roman"/>
          <w:bCs/>
          <w:sz w:val="24"/>
          <w:szCs w:val="24"/>
        </w:rPr>
        <w:t xml:space="preserve"> </w:t>
      </w:r>
    </w:p>
    <w:p w:rsidR="00D85D80" w:rsidRPr="00D85D80" w:rsidRDefault="00D85D80" w:rsidP="00D85D80">
      <w:pPr>
        <w:spacing w:line="480" w:lineRule="auto"/>
        <w:rPr>
          <w:ins w:id="1872" w:author="季 晨瑞" w:date="2018-09-23T10:34:00Z"/>
          <w:rStyle w:val="fontstyle01"/>
          <w:rFonts w:ascii="Times New Roman" w:hAnsi="Times New Roman" w:cs="Times New Roman"/>
          <w:bCs/>
          <w:sz w:val="24"/>
          <w:szCs w:val="24"/>
        </w:rPr>
      </w:pPr>
      <w:ins w:id="1873" w:author="季 晨瑞" w:date="2018-09-23T10:35:00Z">
        <w:r>
          <w:rPr>
            <w:rStyle w:val="fontstyle01"/>
            <w:rFonts w:ascii="Times New Roman" w:hAnsi="Times New Roman" w:cs="Times New Roman"/>
            <w:bCs/>
            <w:sz w:val="24"/>
            <w:szCs w:val="24"/>
          </w:rPr>
          <w:t xml:space="preserve">[4] </w:t>
        </w:r>
      </w:ins>
      <w:ins w:id="1874" w:author="季 晨瑞" w:date="2018-10-01T15:51:00Z">
        <w:r w:rsidR="00A45E20" w:rsidRPr="00A45E20">
          <w:rPr>
            <w:rStyle w:val="fontstyle01"/>
            <w:rFonts w:ascii="Times New Roman" w:hAnsi="Times New Roman" w:cs="Times New Roman"/>
            <w:bCs/>
            <w:sz w:val="24"/>
            <w:szCs w:val="24"/>
          </w:rPr>
          <w:t>Lu S, Pan J, Huang A, et al. Alkaline polymer electrolyte fuel cells completely free from noble metal catalysts[J]. Proceedings of the National Academy of Sciences of the United States of America, 2009, 105(52):20611-20614.</w:t>
        </w:r>
      </w:ins>
    </w:p>
    <w:p w:rsidR="00D85D80" w:rsidRPr="00D85D80" w:rsidRDefault="00D85D80" w:rsidP="00D85D80">
      <w:pPr>
        <w:spacing w:line="480" w:lineRule="auto"/>
        <w:rPr>
          <w:ins w:id="1875" w:author="季 晨瑞" w:date="2018-09-23T10:34:00Z"/>
          <w:rStyle w:val="fontstyle01"/>
          <w:rFonts w:ascii="Times New Roman" w:hAnsi="Times New Roman" w:cs="Times New Roman"/>
          <w:bCs/>
          <w:sz w:val="24"/>
          <w:szCs w:val="24"/>
        </w:rPr>
      </w:pPr>
      <w:ins w:id="1876" w:author="季 晨瑞" w:date="2018-09-23T10:35:00Z">
        <w:r>
          <w:rPr>
            <w:rStyle w:val="fontstyle01"/>
            <w:rFonts w:ascii="Times New Roman" w:hAnsi="Times New Roman" w:cs="Times New Roman"/>
            <w:bCs/>
            <w:sz w:val="24"/>
            <w:szCs w:val="24"/>
          </w:rPr>
          <w:t xml:space="preserve">[5] </w:t>
        </w:r>
      </w:ins>
      <w:ins w:id="1877" w:author="季 晨瑞" w:date="2018-09-23T10:34:00Z">
        <w:r w:rsidRPr="00D85D80">
          <w:rPr>
            <w:rStyle w:val="fontstyle01"/>
            <w:rFonts w:ascii="Times New Roman" w:hAnsi="Times New Roman" w:cs="Times New Roman"/>
            <w:bCs/>
            <w:sz w:val="24"/>
            <w:szCs w:val="24"/>
          </w:rPr>
          <w:t>Wu Y, Wu C, Xu T, et al. Novel silica/</w:t>
        </w:r>
        <w:proofErr w:type="gramStart"/>
        <w:r w:rsidRPr="00D85D80">
          <w:rPr>
            <w:rStyle w:val="fontstyle01"/>
            <w:rFonts w:ascii="Times New Roman" w:hAnsi="Times New Roman" w:cs="Times New Roman"/>
            <w:bCs/>
            <w:sz w:val="24"/>
            <w:szCs w:val="24"/>
          </w:rPr>
          <w:t>poly(</w:t>
        </w:r>
        <w:proofErr w:type="gramEnd"/>
        <w:r w:rsidRPr="00D85D80">
          <w:rPr>
            <w:rStyle w:val="fontstyle01"/>
            <w:rFonts w:ascii="Times New Roman" w:hAnsi="Times New Roman" w:cs="Times New Roman"/>
            <w:bCs/>
            <w:sz w:val="24"/>
            <w:szCs w:val="24"/>
          </w:rPr>
          <w:t xml:space="preserve">2,6-dimethyl-1,4-phenylene oxide) hybrid anion-exchange membranes for alkaline fuel cells: Effect of heat treatment[J]. </w:t>
        </w:r>
        <w:r w:rsidRPr="00D85D80">
          <w:rPr>
            <w:rStyle w:val="fontstyle01"/>
            <w:rFonts w:ascii="Times New Roman" w:hAnsi="Times New Roman" w:cs="Times New Roman"/>
            <w:bCs/>
            <w:sz w:val="24"/>
            <w:szCs w:val="24"/>
          </w:rPr>
          <w:lastRenderedPageBreak/>
          <w:t>Journal of Membrane Science, 2009, 338(1):51-60.</w:t>
        </w:r>
      </w:ins>
    </w:p>
    <w:p w:rsidR="00D85D80" w:rsidRPr="00D85D80" w:rsidRDefault="009109B9" w:rsidP="00D85D80">
      <w:pPr>
        <w:spacing w:line="480" w:lineRule="auto"/>
        <w:rPr>
          <w:ins w:id="1878" w:author="季 晨瑞" w:date="2018-09-23T10:34:00Z"/>
          <w:rStyle w:val="fontstyle01"/>
          <w:rFonts w:ascii="Times New Roman" w:hAnsi="Times New Roman" w:cs="Times New Roman"/>
          <w:bCs/>
          <w:sz w:val="24"/>
          <w:szCs w:val="24"/>
        </w:rPr>
      </w:pPr>
      <w:ins w:id="1879" w:author="季 晨瑞" w:date="2018-09-23T11:58:00Z">
        <w:r>
          <w:rPr>
            <w:rStyle w:val="fontstyle01"/>
            <w:rFonts w:ascii="Times New Roman" w:hAnsi="Times New Roman" w:cs="Times New Roman"/>
            <w:bCs/>
            <w:sz w:val="24"/>
            <w:szCs w:val="24"/>
          </w:rPr>
          <w:t xml:space="preserve">[6] </w:t>
        </w:r>
      </w:ins>
      <w:proofErr w:type="spellStart"/>
      <w:ins w:id="1880" w:author="季 晨瑞" w:date="2018-09-23T10:34:00Z">
        <w:r w:rsidR="00D85D80" w:rsidRPr="00D85D80">
          <w:rPr>
            <w:rStyle w:val="fontstyle01"/>
            <w:rFonts w:ascii="Times New Roman" w:hAnsi="Times New Roman" w:cs="Times New Roman"/>
            <w:bCs/>
            <w:sz w:val="24"/>
            <w:szCs w:val="24"/>
          </w:rPr>
          <w:t>Vengatesan</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Santhi</w:t>
        </w:r>
        <w:proofErr w:type="spellEnd"/>
        <w:r w:rsidR="00D85D80" w:rsidRPr="00D85D80">
          <w:rPr>
            <w:rStyle w:val="fontstyle01"/>
            <w:rFonts w:ascii="Times New Roman" w:hAnsi="Times New Roman" w:cs="Times New Roman"/>
            <w:bCs/>
            <w:sz w:val="24"/>
            <w:szCs w:val="24"/>
          </w:rPr>
          <w:t xml:space="preserve"> S, </w:t>
        </w:r>
        <w:proofErr w:type="spellStart"/>
        <w:r w:rsidR="00D85D80" w:rsidRPr="00D85D80">
          <w:rPr>
            <w:rStyle w:val="fontstyle01"/>
            <w:rFonts w:ascii="Times New Roman" w:hAnsi="Times New Roman" w:cs="Times New Roman"/>
            <w:bCs/>
            <w:sz w:val="24"/>
            <w:szCs w:val="24"/>
          </w:rPr>
          <w:t>Jeevanantham</w:t>
        </w:r>
        <w:proofErr w:type="spellEnd"/>
        <w:r w:rsidR="00D85D80" w:rsidRPr="00D85D80">
          <w:rPr>
            <w:rStyle w:val="fontstyle01"/>
            <w:rFonts w:ascii="Times New Roman" w:hAnsi="Times New Roman" w:cs="Times New Roman"/>
            <w:bCs/>
            <w:sz w:val="24"/>
            <w:szCs w:val="24"/>
          </w:rPr>
          <w:t xml:space="preserve"> S, et al. </w:t>
        </w:r>
        <w:proofErr w:type="spellStart"/>
        <w:r w:rsidR="00D85D80" w:rsidRPr="00D85D80">
          <w:rPr>
            <w:rStyle w:val="fontstyle01"/>
            <w:rFonts w:ascii="Times New Roman" w:hAnsi="Times New Roman" w:cs="Times New Roman"/>
            <w:bCs/>
            <w:sz w:val="24"/>
            <w:szCs w:val="24"/>
          </w:rPr>
          <w:t>Quaternized</w:t>
        </w:r>
        <w:proofErr w:type="spellEnd"/>
        <w:r w:rsidR="00D85D80" w:rsidRPr="00D85D80">
          <w:rPr>
            <w:rStyle w:val="fontstyle01"/>
            <w:rFonts w:ascii="Times New Roman" w:hAnsi="Times New Roman" w:cs="Times New Roman"/>
            <w:bCs/>
            <w:sz w:val="24"/>
            <w:szCs w:val="24"/>
          </w:rPr>
          <w:t xml:space="preserve"> poly (styrene-co-</w:t>
        </w:r>
        <w:proofErr w:type="spellStart"/>
        <w:r w:rsidR="00D85D80" w:rsidRPr="00D85D80">
          <w:rPr>
            <w:rStyle w:val="fontstyle01"/>
            <w:rFonts w:ascii="Times New Roman" w:hAnsi="Times New Roman" w:cs="Times New Roman"/>
            <w:bCs/>
            <w:sz w:val="24"/>
            <w:szCs w:val="24"/>
          </w:rPr>
          <w:t>vinylbenzyl</w:t>
        </w:r>
        <w:proofErr w:type="spellEnd"/>
        <w:r w:rsidR="00D85D80" w:rsidRPr="00D85D80">
          <w:rPr>
            <w:rStyle w:val="fontstyle01"/>
            <w:rFonts w:ascii="Times New Roman" w:hAnsi="Times New Roman" w:cs="Times New Roman"/>
            <w:bCs/>
            <w:sz w:val="24"/>
            <w:szCs w:val="24"/>
          </w:rPr>
          <w:t xml:space="preserve"> chloride) anion exchange membranes for alkaline water </w:t>
        </w:r>
        <w:proofErr w:type="spellStart"/>
        <w:r w:rsidR="00D85D80" w:rsidRPr="00D85D80">
          <w:rPr>
            <w:rStyle w:val="fontstyle01"/>
            <w:rFonts w:ascii="Times New Roman" w:hAnsi="Times New Roman" w:cs="Times New Roman"/>
            <w:bCs/>
            <w:sz w:val="24"/>
            <w:szCs w:val="24"/>
          </w:rPr>
          <w:t>electrolysers</w:t>
        </w:r>
        <w:proofErr w:type="spellEnd"/>
        <w:r w:rsidR="00D85D80" w:rsidRPr="00D85D80">
          <w:rPr>
            <w:rStyle w:val="fontstyle01"/>
            <w:rFonts w:ascii="Times New Roman" w:hAnsi="Times New Roman" w:cs="Times New Roman"/>
            <w:bCs/>
            <w:sz w:val="24"/>
            <w:szCs w:val="24"/>
          </w:rPr>
          <w:t>[J]. Journal of Power Sources, 2015, 284:361-368.</w:t>
        </w:r>
      </w:ins>
    </w:p>
    <w:p w:rsidR="00D85D80" w:rsidRPr="00D85D80" w:rsidRDefault="009109B9" w:rsidP="00D85D80">
      <w:pPr>
        <w:spacing w:line="480" w:lineRule="auto"/>
        <w:rPr>
          <w:ins w:id="1881" w:author="季 晨瑞" w:date="2018-09-23T10:34:00Z"/>
          <w:rStyle w:val="fontstyle01"/>
          <w:rFonts w:ascii="Times New Roman" w:hAnsi="Times New Roman" w:cs="Times New Roman"/>
          <w:bCs/>
          <w:sz w:val="24"/>
          <w:szCs w:val="24"/>
        </w:rPr>
      </w:pPr>
      <w:ins w:id="1882" w:author="季 晨瑞" w:date="2018-09-23T11:58:00Z">
        <w:r>
          <w:rPr>
            <w:rStyle w:val="fontstyle01"/>
            <w:rFonts w:ascii="Times New Roman" w:hAnsi="Times New Roman" w:cs="Times New Roman"/>
            <w:bCs/>
            <w:sz w:val="24"/>
            <w:szCs w:val="24"/>
          </w:rPr>
          <w:t xml:space="preserve">[7] </w:t>
        </w:r>
      </w:ins>
      <w:proofErr w:type="spellStart"/>
      <w:ins w:id="1883" w:author="季 晨瑞" w:date="2018-09-23T10:34:00Z">
        <w:r w:rsidR="00D85D80" w:rsidRPr="00D85D80">
          <w:rPr>
            <w:rStyle w:val="fontstyle01"/>
            <w:rFonts w:ascii="Times New Roman" w:hAnsi="Times New Roman" w:cs="Times New Roman"/>
            <w:bCs/>
            <w:sz w:val="24"/>
            <w:szCs w:val="24"/>
          </w:rPr>
          <w:t>Janarthanan</w:t>
        </w:r>
        <w:proofErr w:type="spellEnd"/>
        <w:r w:rsidR="00D85D80" w:rsidRPr="00D85D80">
          <w:rPr>
            <w:rStyle w:val="fontstyle01"/>
            <w:rFonts w:ascii="Times New Roman" w:hAnsi="Times New Roman" w:cs="Times New Roman"/>
            <w:bCs/>
            <w:sz w:val="24"/>
            <w:szCs w:val="24"/>
          </w:rPr>
          <w:t xml:space="preserve"> R. Study of Carbon Supported Platinum Catalyst for Direct Methanol Fuel Cell Using an Alkaline Exchange Membrane[J]. North American Catalysis Society Meeting, 2013.</w:t>
        </w:r>
      </w:ins>
    </w:p>
    <w:p w:rsidR="00D85D80" w:rsidRPr="00D85D80" w:rsidRDefault="00D52FFE" w:rsidP="00D85D80">
      <w:pPr>
        <w:spacing w:line="480" w:lineRule="auto"/>
        <w:rPr>
          <w:ins w:id="1884" w:author="季 晨瑞" w:date="2018-09-23T10:34:00Z"/>
          <w:rStyle w:val="fontstyle01"/>
          <w:rFonts w:ascii="Times New Roman" w:hAnsi="Times New Roman" w:cs="Times New Roman"/>
          <w:bCs/>
          <w:sz w:val="24"/>
          <w:szCs w:val="24"/>
        </w:rPr>
      </w:pPr>
      <w:ins w:id="1885" w:author="季 晨瑞" w:date="2018-09-23T11:58:00Z">
        <w:r>
          <w:rPr>
            <w:rStyle w:val="fontstyle01"/>
            <w:rFonts w:ascii="Times New Roman" w:hAnsi="Times New Roman" w:cs="Times New Roman"/>
            <w:bCs/>
            <w:sz w:val="24"/>
            <w:szCs w:val="24"/>
          </w:rPr>
          <w:t xml:space="preserve">[8] </w:t>
        </w:r>
      </w:ins>
      <w:ins w:id="1886"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3-Methyltrimethylammonium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based anion exchange membrane for alkaline polymer electrolyte fuel cells[J]. Bulletin of Materials Science, 2014, 37(4):877-881.</w:t>
        </w:r>
      </w:ins>
    </w:p>
    <w:p w:rsidR="00D85D80" w:rsidRPr="00D85D80" w:rsidRDefault="00D52FFE" w:rsidP="00D85D80">
      <w:pPr>
        <w:spacing w:line="480" w:lineRule="auto"/>
        <w:rPr>
          <w:ins w:id="1887" w:author="季 晨瑞" w:date="2018-09-23T10:34:00Z"/>
          <w:rStyle w:val="fontstyle01"/>
          <w:rFonts w:ascii="Times New Roman" w:hAnsi="Times New Roman" w:cs="Times New Roman"/>
          <w:bCs/>
          <w:sz w:val="24"/>
          <w:szCs w:val="24"/>
        </w:rPr>
      </w:pPr>
      <w:ins w:id="1888" w:author="季 晨瑞" w:date="2018-09-23T11:58:00Z">
        <w:r>
          <w:rPr>
            <w:rStyle w:val="fontstyle01"/>
            <w:rFonts w:ascii="Times New Roman" w:hAnsi="Times New Roman" w:cs="Times New Roman"/>
            <w:bCs/>
            <w:sz w:val="24"/>
            <w:szCs w:val="24"/>
          </w:rPr>
          <w:t>[9]</w:t>
        </w:r>
      </w:ins>
      <w:ins w:id="1889" w:author="季 晨瑞" w:date="2018-10-01T15:52:00Z">
        <w:r w:rsidR="00A45E20" w:rsidRPr="00A45E20">
          <w:t xml:space="preserve">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Slade R C T, Yee E L H, et al. Investigations into the ex situ methanol, ethanol and ethylene glycol permeabilities of alkaline polymer electrolyte membranes[J]. Journal of Power Sources, 2007, 173(1):194-199.</w:t>
        </w:r>
      </w:ins>
    </w:p>
    <w:p w:rsidR="00D85D80" w:rsidRPr="00D85D80" w:rsidRDefault="00D52FFE" w:rsidP="00D85D80">
      <w:pPr>
        <w:spacing w:line="480" w:lineRule="auto"/>
        <w:rPr>
          <w:ins w:id="1890" w:author="季 晨瑞" w:date="2018-09-23T10:34:00Z"/>
          <w:rStyle w:val="fontstyle01"/>
          <w:rFonts w:ascii="Times New Roman" w:hAnsi="Times New Roman" w:cs="Times New Roman"/>
          <w:bCs/>
          <w:sz w:val="24"/>
          <w:szCs w:val="24"/>
        </w:rPr>
      </w:pPr>
      <w:ins w:id="1891" w:author="季 晨瑞" w:date="2018-09-23T11:58:00Z">
        <w:r>
          <w:rPr>
            <w:rStyle w:val="fontstyle01"/>
            <w:rFonts w:ascii="Times New Roman" w:hAnsi="Times New Roman" w:cs="Times New Roman"/>
            <w:bCs/>
            <w:sz w:val="24"/>
            <w:szCs w:val="24"/>
          </w:rPr>
          <w:t xml:space="preserve">[10] </w:t>
        </w:r>
      </w:ins>
      <w:ins w:id="1892" w:author="季 晨瑞" w:date="2018-10-01T15:52:00Z">
        <w:r w:rsidR="00A45E20" w:rsidRPr="00A45E20">
          <w:rPr>
            <w:rStyle w:val="fontstyle01"/>
            <w:rFonts w:ascii="Times New Roman" w:hAnsi="Times New Roman" w:cs="Times New Roman"/>
            <w:bCs/>
            <w:sz w:val="24"/>
            <w:szCs w:val="24"/>
          </w:rPr>
          <w:t xml:space="preserve">Herman H, Slade R C T, </w:t>
        </w:r>
        <w:proofErr w:type="spellStart"/>
        <w:r w:rsidR="00A45E20" w:rsidRPr="00A45E20">
          <w:rPr>
            <w:rStyle w:val="fontstyle01"/>
            <w:rFonts w:ascii="Times New Roman" w:hAnsi="Times New Roman" w:cs="Times New Roman"/>
            <w:bCs/>
            <w:sz w:val="24"/>
            <w:szCs w:val="24"/>
          </w:rPr>
          <w:t>Varcoe</w:t>
        </w:r>
        <w:proofErr w:type="spellEnd"/>
        <w:r w:rsidR="00A45E20" w:rsidRPr="00A45E20">
          <w:rPr>
            <w:rStyle w:val="fontstyle01"/>
            <w:rFonts w:ascii="Times New Roman" w:hAnsi="Times New Roman" w:cs="Times New Roman"/>
            <w:bCs/>
            <w:sz w:val="24"/>
            <w:szCs w:val="24"/>
          </w:rPr>
          <w:t xml:space="preserve"> J R. The radiation-grafting of </w:t>
        </w:r>
        <w:proofErr w:type="spellStart"/>
        <w:r w:rsidR="00A45E20" w:rsidRPr="00A45E20">
          <w:rPr>
            <w:rStyle w:val="fontstyle01"/>
            <w:rFonts w:ascii="Times New Roman" w:hAnsi="Times New Roman" w:cs="Times New Roman"/>
            <w:bCs/>
            <w:sz w:val="24"/>
            <w:szCs w:val="24"/>
          </w:rPr>
          <w:t>vinylbenzyl</w:t>
        </w:r>
        <w:proofErr w:type="spellEnd"/>
        <w:r w:rsidR="00A45E20" w:rsidRPr="00A45E20">
          <w:rPr>
            <w:rStyle w:val="fontstyle01"/>
            <w:rFonts w:ascii="Times New Roman" w:hAnsi="Times New Roman" w:cs="Times New Roman"/>
            <w:bCs/>
            <w:sz w:val="24"/>
            <w:szCs w:val="24"/>
          </w:rPr>
          <w:t xml:space="preserve"> chloride onto poly(hexafluoropropylene-co-tetrafluoroethylene) films with subsequent conversion to alkaline anion-exchange membranes: </w:t>
        </w:r>
        <w:proofErr w:type="spellStart"/>
        <w:r w:rsidR="00A45E20" w:rsidRPr="00A45E20">
          <w:rPr>
            <w:rStyle w:val="fontstyle01"/>
            <w:rFonts w:ascii="Times New Roman" w:hAnsi="Times New Roman" w:cs="Times New Roman"/>
            <w:bCs/>
            <w:sz w:val="24"/>
            <w:szCs w:val="24"/>
          </w:rPr>
          <w:t>optimisation</w:t>
        </w:r>
        <w:proofErr w:type="spellEnd"/>
        <w:r w:rsidR="00A45E20" w:rsidRPr="00A45E20">
          <w:rPr>
            <w:rStyle w:val="fontstyle01"/>
            <w:rFonts w:ascii="Times New Roman" w:hAnsi="Times New Roman" w:cs="Times New Roman"/>
            <w:bCs/>
            <w:sz w:val="24"/>
            <w:szCs w:val="24"/>
          </w:rPr>
          <w:t xml:space="preserve"> of the experimental conditions and </w:t>
        </w:r>
        <w:proofErr w:type="spellStart"/>
        <w:r w:rsidR="00A45E20" w:rsidRPr="00A45E20">
          <w:rPr>
            <w:rStyle w:val="fontstyle01"/>
            <w:rFonts w:ascii="Times New Roman" w:hAnsi="Times New Roman" w:cs="Times New Roman"/>
            <w:bCs/>
            <w:sz w:val="24"/>
            <w:szCs w:val="24"/>
          </w:rPr>
          <w:t>characterisation</w:t>
        </w:r>
        <w:proofErr w:type="spellEnd"/>
        <w:r w:rsidR="00A45E20" w:rsidRPr="00A45E20">
          <w:rPr>
            <w:rStyle w:val="fontstyle01"/>
            <w:rFonts w:ascii="Times New Roman" w:hAnsi="Times New Roman" w:cs="Times New Roman"/>
            <w:bCs/>
            <w:sz w:val="24"/>
            <w:szCs w:val="24"/>
          </w:rPr>
          <w:t>[J]. Journal of Membrane Science, 2003, 218(1):147-163.</w:t>
        </w:r>
      </w:ins>
    </w:p>
    <w:p w:rsidR="00D85D80" w:rsidRPr="00D85D80" w:rsidRDefault="00D52FFE" w:rsidP="00D85D80">
      <w:pPr>
        <w:spacing w:line="480" w:lineRule="auto"/>
        <w:rPr>
          <w:ins w:id="1893" w:author="季 晨瑞" w:date="2018-09-23T10:34:00Z"/>
          <w:rStyle w:val="fontstyle01"/>
          <w:rFonts w:ascii="Times New Roman" w:hAnsi="Times New Roman" w:cs="Times New Roman"/>
          <w:bCs/>
          <w:sz w:val="24"/>
          <w:szCs w:val="24"/>
        </w:rPr>
      </w:pPr>
      <w:ins w:id="1894" w:author="季 晨瑞" w:date="2018-09-23T11:58:00Z">
        <w:r>
          <w:rPr>
            <w:rStyle w:val="fontstyle01"/>
            <w:rFonts w:ascii="Times New Roman" w:hAnsi="Times New Roman" w:cs="Times New Roman"/>
            <w:bCs/>
            <w:sz w:val="24"/>
            <w:szCs w:val="24"/>
          </w:rPr>
          <w:t>[11]</w:t>
        </w:r>
      </w:ins>
      <w:ins w:id="1895" w:author="季 晨瑞" w:date="2018-10-01T15:53:00Z">
        <w:r w:rsidR="00A45E20" w:rsidRPr="00A45E20">
          <w:t xml:space="preserve"> </w:t>
        </w:r>
        <w:proofErr w:type="spellStart"/>
        <w:r w:rsidR="00A45E20" w:rsidRPr="00A45E20">
          <w:rPr>
            <w:rStyle w:val="fontstyle01"/>
            <w:rFonts w:ascii="Times New Roman" w:hAnsi="Times New Roman" w:cs="Times New Roman"/>
            <w:bCs/>
            <w:sz w:val="24"/>
            <w:szCs w:val="24"/>
          </w:rPr>
          <w:t>Xiong</w:t>
        </w:r>
        <w:proofErr w:type="spellEnd"/>
        <w:r w:rsidR="00A45E20" w:rsidRPr="00A45E20">
          <w:rPr>
            <w:rStyle w:val="fontstyle01"/>
            <w:rFonts w:ascii="Times New Roman" w:hAnsi="Times New Roman" w:cs="Times New Roman"/>
            <w:bCs/>
            <w:sz w:val="24"/>
            <w:szCs w:val="24"/>
          </w:rPr>
          <w:t xml:space="preserve"> Y, Fang J, Zeng Q H, et al. Preparation and characterization of cross-linked </w:t>
        </w:r>
        <w:proofErr w:type="spellStart"/>
        <w:r w:rsidR="00A45E20" w:rsidRPr="00A45E20">
          <w:rPr>
            <w:rStyle w:val="fontstyle01"/>
            <w:rFonts w:ascii="Times New Roman" w:hAnsi="Times New Roman" w:cs="Times New Roman"/>
            <w:bCs/>
            <w:sz w:val="24"/>
            <w:szCs w:val="24"/>
          </w:rPr>
          <w:t>quaternized</w:t>
        </w:r>
        <w:proofErr w:type="spellEnd"/>
        <w:r w:rsidR="00A45E20" w:rsidRPr="00A45E20">
          <w:rPr>
            <w:rStyle w:val="fontstyle01"/>
            <w:rFonts w:ascii="Times New Roman" w:hAnsi="Times New Roman" w:cs="Times New Roman"/>
            <w:bCs/>
            <w:sz w:val="24"/>
            <w:szCs w:val="24"/>
          </w:rPr>
          <w:t xml:space="preserve"> </w:t>
        </w:r>
        <w:proofErr w:type="gramStart"/>
        <w:r w:rsidR="00A45E20" w:rsidRPr="00A45E20">
          <w:rPr>
            <w:rStyle w:val="fontstyle01"/>
            <w:rFonts w:ascii="Times New Roman" w:hAnsi="Times New Roman" w:cs="Times New Roman"/>
            <w:bCs/>
            <w:sz w:val="24"/>
            <w:szCs w:val="24"/>
          </w:rPr>
          <w:t>poly(</w:t>
        </w:r>
        <w:proofErr w:type="gramEnd"/>
        <w:r w:rsidR="00A45E20" w:rsidRPr="00A45E20">
          <w:rPr>
            <w:rStyle w:val="fontstyle01"/>
            <w:rFonts w:ascii="Times New Roman" w:hAnsi="Times New Roman" w:cs="Times New Roman"/>
            <w:bCs/>
            <w:sz w:val="24"/>
            <w:szCs w:val="24"/>
          </w:rPr>
          <w:t>vinyl alcohol) membranes for anion exchange membrane fuel cells[J]. Journal of Membrane Science, 2008, 311(1):319-325.</w:t>
        </w:r>
      </w:ins>
    </w:p>
    <w:p w:rsidR="00D85D80" w:rsidRPr="00D85D80" w:rsidRDefault="00D52FFE" w:rsidP="00D85D80">
      <w:pPr>
        <w:spacing w:line="480" w:lineRule="auto"/>
        <w:rPr>
          <w:ins w:id="1896" w:author="季 晨瑞" w:date="2018-09-23T10:34:00Z"/>
          <w:rStyle w:val="fontstyle01"/>
          <w:rFonts w:ascii="Times New Roman" w:hAnsi="Times New Roman" w:cs="Times New Roman"/>
          <w:bCs/>
          <w:sz w:val="24"/>
          <w:szCs w:val="24"/>
        </w:rPr>
      </w:pPr>
      <w:ins w:id="1897" w:author="季 晨瑞" w:date="2018-09-23T11:59:00Z">
        <w:r>
          <w:rPr>
            <w:rStyle w:val="fontstyle01"/>
            <w:rFonts w:ascii="Times New Roman" w:hAnsi="Times New Roman" w:cs="Times New Roman"/>
            <w:bCs/>
            <w:sz w:val="24"/>
            <w:szCs w:val="24"/>
          </w:rPr>
          <w:t xml:space="preserve">[12] </w:t>
        </w:r>
      </w:ins>
      <w:ins w:id="1898" w:author="季 晨瑞" w:date="2018-09-23T10:34:00Z">
        <w:r w:rsidR="00D85D80" w:rsidRPr="00D85D80">
          <w:rPr>
            <w:rStyle w:val="fontstyle01"/>
            <w:rFonts w:ascii="Times New Roman" w:hAnsi="Times New Roman" w:cs="Times New Roman"/>
            <w:bCs/>
            <w:sz w:val="24"/>
            <w:szCs w:val="24"/>
          </w:rPr>
          <w:t xml:space="preserve">Wang E D, Zhao T S, Yang W </w:t>
        </w:r>
        <w:proofErr w:type="spellStart"/>
        <w:r w:rsidR="00D85D80" w:rsidRPr="00D85D80">
          <w:rPr>
            <w:rStyle w:val="fontstyle01"/>
            <w:rFonts w:ascii="Times New Roman" w:hAnsi="Times New Roman" w:cs="Times New Roman"/>
            <w:bCs/>
            <w:sz w:val="24"/>
            <w:szCs w:val="24"/>
          </w:rPr>
          <w:t>W</w:t>
        </w:r>
        <w:proofErr w:type="spellEnd"/>
        <w:r w:rsidR="00D85D80" w:rsidRPr="00D85D80">
          <w:rPr>
            <w:rStyle w:val="fontstyle01"/>
            <w:rFonts w:ascii="Times New Roman" w:hAnsi="Times New Roman" w:cs="Times New Roman"/>
            <w:bCs/>
            <w:sz w:val="24"/>
            <w:szCs w:val="24"/>
          </w:rPr>
          <w:t xml:space="preserve">. Poly (vinyl alcohol)/3-(trimethylammonium) </w:t>
        </w:r>
        <w:r w:rsidR="00D85D80" w:rsidRPr="00D85D80">
          <w:rPr>
            <w:rStyle w:val="fontstyle01"/>
            <w:rFonts w:ascii="Times New Roman" w:hAnsi="Times New Roman" w:cs="Times New Roman"/>
            <w:bCs/>
            <w:sz w:val="24"/>
            <w:szCs w:val="24"/>
          </w:rPr>
          <w:lastRenderedPageBreak/>
          <w:t>propyl-functionalized silica hybrid membranes for alkaline direct ethanol fuel cells[J]. International Journal of Hydrogen Energy, 2010, 35(5):2183-2189.</w:t>
        </w:r>
      </w:ins>
    </w:p>
    <w:p w:rsidR="00D85D80" w:rsidRPr="00D85D80" w:rsidRDefault="00D52FFE" w:rsidP="00D85D80">
      <w:pPr>
        <w:spacing w:line="480" w:lineRule="auto"/>
        <w:rPr>
          <w:ins w:id="1899" w:author="季 晨瑞" w:date="2018-09-23T10:34:00Z"/>
          <w:rStyle w:val="fontstyle01"/>
          <w:rFonts w:ascii="Times New Roman" w:hAnsi="Times New Roman" w:cs="Times New Roman"/>
          <w:bCs/>
          <w:sz w:val="24"/>
          <w:szCs w:val="24"/>
        </w:rPr>
      </w:pPr>
      <w:ins w:id="1900" w:author="季 晨瑞" w:date="2018-09-23T11:59:00Z">
        <w:r>
          <w:rPr>
            <w:rStyle w:val="fontstyle01"/>
            <w:rFonts w:ascii="Times New Roman" w:hAnsi="Times New Roman" w:cs="Times New Roman"/>
            <w:bCs/>
            <w:sz w:val="24"/>
            <w:szCs w:val="24"/>
          </w:rPr>
          <w:t xml:space="preserve">[13] </w:t>
        </w:r>
      </w:ins>
      <w:ins w:id="1901" w:author="季 晨瑞" w:date="2018-10-01T15:53:00Z">
        <w:r w:rsidR="00A45E20" w:rsidRPr="00A45E20">
          <w:rPr>
            <w:rStyle w:val="fontstyle01"/>
            <w:rFonts w:ascii="Times New Roman" w:hAnsi="Times New Roman" w:cs="Times New Roman"/>
            <w:bCs/>
            <w:sz w:val="24"/>
            <w:szCs w:val="24"/>
          </w:rPr>
          <w:t xml:space="preserve">Wu L, Xu T, Wu D, et al. Preparation and characterization of CPPO/BPPO blend membranes for potential application in alkaline direct methanol fuel cell. J </w:t>
        </w:r>
        <w:proofErr w:type="spellStart"/>
        <w:r w:rsidR="00A45E20" w:rsidRPr="00A45E20">
          <w:rPr>
            <w:rStyle w:val="fontstyle01"/>
            <w:rFonts w:ascii="Times New Roman" w:hAnsi="Times New Roman" w:cs="Times New Roman"/>
            <w:bCs/>
            <w:sz w:val="24"/>
            <w:szCs w:val="24"/>
          </w:rPr>
          <w:t>Membr</w:t>
        </w:r>
        <w:proofErr w:type="spellEnd"/>
        <w:r w:rsidR="00A45E20" w:rsidRPr="00A45E20">
          <w:rPr>
            <w:rStyle w:val="fontstyle01"/>
            <w:rFonts w:ascii="Times New Roman" w:hAnsi="Times New Roman" w:cs="Times New Roman"/>
            <w:bCs/>
            <w:sz w:val="24"/>
            <w:szCs w:val="24"/>
          </w:rPr>
          <w:t xml:space="preserve"> Sci[J]. Journal of Membrane Science, 2008, 310(1):577-585</w:t>
        </w:r>
      </w:ins>
      <w:ins w:id="1902" w:author="季 晨瑞" w:date="2018-09-23T10:34:00Z">
        <w:r w:rsidR="00D85D80" w:rsidRPr="00D85D80">
          <w:rPr>
            <w:rStyle w:val="fontstyle01"/>
            <w:rFonts w:ascii="Times New Roman" w:hAnsi="Times New Roman" w:cs="Times New Roman"/>
            <w:bCs/>
            <w:sz w:val="24"/>
            <w:szCs w:val="24"/>
          </w:rPr>
          <w:t>.</w:t>
        </w:r>
      </w:ins>
    </w:p>
    <w:p w:rsidR="00D85D80" w:rsidRPr="00D85D80" w:rsidRDefault="00D52FFE" w:rsidP="00D85D80">
      <w:pPr>
        <w:spacing w:line="480" w:lineRule="auto"/>
        <w:rPr>
          <w:ins w:id="1903" w:author="季 晨瑞" w:date="2018-09-23T10:34:00Z"/>
          <w:rStyle w:val="fontstyle01"/>
          <w:rFonts w:ascii="Times New Roman" w:hAnsi="Times New Roman" w:cs="Times New Roman"/>
          <w:bCs/>
          <w:sz w:val="24"/>
          <w:szCs w:val="24"/>
        </w:rPr>
      </w:pPr>
      <w:ins w:id="1904" w:author="季 晨瑞" w:date="2018-09-23T11:59:00Z">
        <w:r>
          <w:rPr>
            <w:rStyle w:val="fontstyle01"/>
            <w:rFonts w:ascii="Times New Roman" w:hAnsi="Times New Roman" w:cs="Times New Roman"/>
            <w:bCs/>
            <w:sz w:val="24"/>
            <w:szCs w:val="24"/>
          </w:rPr>
          <w:t xml:space="preserve">[14] </w:t>
        </w:r>
      </w:ins>
      <w:proofErr w:type="spellStart"/>
      <w:ins w:id="1905" w:author="季 晨瑞" w:date="2018-09-23T10:34:00Z">
        <w:r w:rsidR="00D85D80" w:rsidRPr="00D85D80">
          <w:rPr>
            <w:rStyle w:val="fontstyle01"/>
            <w:rFonts w:ascii="Times New Roman" w:hAnsi="Times New Roman" w:cs="Times New Roman"/>
            <w:bCs/>
            <w:sz w:val="24"/>
            <w:szCs w:val="24"/>
          </w:rPr>
          <w:t>Khade</w:t>
        </w:r>
        <w:proofErr w:type="spellEnd"/>
        <w:r w:rsidR="00D85D80" w:rsidRPr="00D85D80">
          <w:rPr>
            <w:rStyle w:val="fontstyle01"/>
            <w:rFonts w:ascii="Times New Roman" w:hAnsi="Times New Roman" w:cs="Times New Roman"/>
            <w:bCs/>
            <w:sz w:val="24"/>
            <w:szCs w:val="24"/>
          </w:rPr>
          <w:t xml:space="preserve"> A. Anion Exchange Membranes for Alkaline Fuel Cells[J]. International Journal of Science &amp; Research, 2015, 4(9):1406-1408.</w:t>
        </w:r>
      </w:ins>
    </w:p>
    <w:p w:rsidR="00D85D80" w:rsidRPr="00D85D80" w:rsidRDefault="00D52FFE" w:rsidP="00D85D80">
      <w:pPr>
        <w:spacing w:line="480" w:lineRule="auto"/>
        <w:rPr>
          <w:ins w:id="1906" w:author="季 晨瑞" w:date="2018-09-23T10:34:00Z"/>
          <w:rStyle w:val="fontstyle01"/>
          <w:rFonts w:ascii="Times New Roman" w:hAnsi="Times New Roman" w:cs="Times New Roman"/>
          <w:bCs/>
          <w:sz w:val="24"/>
          <w:szCs w:val="24"/>
        </w:rPr>
      </w:pPr>
      <w:ins w:id="1907" w:author="季 晨瑞" w:date="2018-09-23T11:59:00Z">
        <w:r>
          <w:rPr>
            <w:rStyle w:val="fontstyle01"/>
            <w:rFonts w:ascii="Times New Roman" w:hAnsi="Times New Roman" w:cs="Times New Roman"/>
            <w:bCs/>
            <w:sz w:val="24"/>
            <w:szCs w:val="24"/>
          </w:rPr>
          <w:t xml:space="preserve">[15] </w:t>
        </w:r>
      </w:ins>
      <w:ins w:id="1908" w:author="季 晨瑞" w:date="2018-09-23T10:34:00Z">
        <w:r w:rsidR="00D85D80" w:rsidRPr="00D85D80">
          <w:rPr>
            <w:rStyle w:val="fontstyle01"/>
            <w:rFonts w:ascii="Times New Roman" w:hAnsi="Times New Roman" w:cs="Times New Roman"/>
            <w:bCs/>
            <w:sz w:val="24"/>
            <w:szCs w:val="24"/>
          </w:rPr>
          <w:t xml:space="preserve">Kim D J, </w:t>
        </w:r>
        <w:proofErr w:type="spellStart"/>
        <w:r w:rsidR="00D85D80" w:rsidRPr="00D85D80">
          <w:rPr>
            <w:rStyle w:val="fontstyle01"/>
            <w:rFonts w:ascii="Times New Roman" w:hAnsi="Times New Roman" w:cs="Times New Roman"/>
            <w:bCs/>
            <w:sz w:val="24"/>
            <w:szCs w:val="24"/>
          </w:rPr>
          <w:t>Jeong</w:t>
        </w:r>
        <w:proofErr w:type="spellEnd"/>
        <w:r w:rsidR="00D85D80" w:rsidRPr="00D85D80">
          <w:rPr>
            <w:rStyle w:val="fontstyle01"/>
            <w:rFonts w:ascii="Times New Roman" w:hAnsi="Times New Roman" w:cs="Times New Roman"/>
            <w:bCs/>
            <w:sz w:val="24"/>
            <w:szCs w:val="24"/>
          </w:rPr>
          <w:t xml:space="preserve"> M K, Sang Y N. Research Trends in Ion Exchange Membrane Processes and Practical Applications[J]. Journal of the Korean Industrial &amp; Engineering Chemistry, 2015, 26(1):1-16.</w:t>
        </w:r>
      </w:ins>
    </w:p>
    <w:p w:rsidR="00D85D80" w:rsidRPr="00D85D80" w:rsidRDefault="00D52FFE" w:rsidP="00D85D80">
      <w:pPr>
        <w:spacing w:line="480" w:lineRule="auto"/>
        <w:rPr>
          <w:ins w:id="1909" w:author="季 晨瑞" w:date="2018-09-23T10:34:00Z"/>
          <w:rStyle w:val="fontstyle01"/>
          <w:rFonts w:ascii="Times New Roman" w:hAnsi="Times New Roman" w:cs="Times New Roman"/>
          <w:bCs/>
          <w:sz w:val="24"/>
          <w:szCs w:val="24"/>
        </w:rPr>
      </w:pPr>
      <w:ins w:id="1910" w:author="季 晨瑞" w:date="2018-09-23T11:59:00Z">
        <w:r>
          <w:rPr>
            <w:rStyle w:val="fontstyle01"/>
            <w:rFonts w:ascii="Times New Roman" w:hAnsi="Times New Roman" w:cs="Times New Roman"/>
            <w:bCs/>
            <w:sz w:val="24"/>
            <w:szCs w:val="24"/>
          </w:rPr>
          <w:t xml:space="preserve">[16] </w:t>
        </w:r>
      </w:ins>
      <w:ins w:id="1911" w:author="季 晨瑞" w:date="2018-09-23T10:34:00Z">
        <w:r w:rsidR="00D85D80" w:rsidRPr="00D85D80">
          <w:rPr>
            <w:rStyle w:val="fontstyle01"/>
            <w:rFonts w:ascii="Times New Roman" w:hAnsi="Times New Roman" w:cs="Times New Roman"/>
            <w:bCs/>
            <w:sz w:val="24"/>
            <w:szCs w:val="24"/>
          </w:rPr>
          <w:t xml:space="preserve">Dang H S, </w:t>
        </w:r>
        <w:proofErr w:type="spellStart"/>
        <w:r w:rsidR="00D85D80" w:rsidRPr="00D85D80">
          <w:rPr>
            <w:rStyle w:val="fontstyle01"/>
            <w:rFonts w:ascii="Times New Roman" w:hAnsi="Times New Roman" w:cs="Times New Roman"/>
            <w:bCs/>
            <w:sz w:val="24"/>
            <w:szCs w:val="24"/>
          </w:rPr>
          <w:t>Jannasch</w:t>
        </w:r>
        <w:proofErr w:type="spellEnd"/>
        <w:r w:rsidR="00D85D80" w:rsidRPr="00D85D80">
          <w:rPr>
            <w:rStyle w:val="fontstyle01"/>
            <w:rFonts w:ascii="Times New Roman" w:hAnsi="Times New Roman" w:cs="Times New Roman"/>
            <w:bCs/>
            <w:sz w:val="24"/>
            <w:szCs w:val="24"/>
          </w:rPr>
          <w:t xml:space="preserve"> P. A comparative study of anion-exchange membranes tethered with different hetero-cycloaliphatic quaternary ammonium hydroxides[J]. Journal of Materials Chemistry A, 2017, 5(41).</w:t>
        </w:r>
      </w:ins>
    </w:p>
    <w:p w:rsidR="00D85D80" w:rsidRPr="00D85D80" w:rsidRDefault="00952E98" w:rsidP="00D85D80">
      <w:pPr>
        <w:spacing w:line="480" w:lineRule="auto"/>
        <w:rPr>
          <w:ins w:id="1912" w:author="季 晨瑞" w:date="2018-09-23T10:34:00Z"/>
          <w:rStyle w:val="fontstyle01"/>
          <w:rFonts w:ascii="Times New Roman" w:hAnsi="Times New Roman" w:cs="Times New Roman"/>
          <w:bCs/>
          <w:sz w:val="24"/>
          <w:szCs w:val="24"/>
        </w:rPr>
      </w:pPr>
      <w:ins w:id="1913" w:author="季 晨瑞" w:date="2018-10-01T15:06:00Z">
        <w:r>
          <w:rPr>
            <w:rStyle w:val="fontstyle01"/>
            <w:rFonts w:ascii="Times New Roman" w:hAnsi="Times New Roman" w:cs="Times New Roman"/>
            <w:bCs/>
            <w:sz w:val="24"/>
            <w:szCs w:val="24"/>
          </w:rPr>
          <w:t>[17]</w:t>
        </w:r>
      </w:ins>
      <w:ins w:id="1914" w:author="季 晨瑞" w:date="2018-10-01T15:07:00Z">
        <w:r>
          <w:rPr>
            <w:rStyle w:val="fontstyle01"/>
            <w:rFonts w:ascii="Times New Roman" w:hAnsi="Times New Roman" w:cs="Times New Roman"/>
            <w:bCs/>
            <w:sz w:val="24"/>
            <w:szCs w:val="24"/>
          </w:rPr>
          <w:t xml:space="preserve"> </w:t>
        </w:r>
      </w:ins>
      <w:proofErr w:type="spellStart"/>
      <w:ins w:id="1915" w:author="季 晨瑞" w:date="2018-09-23T10:34:00Z">
        <w:r w:rsidR="00D85D80" w:rsidRPr="00D85D80">
          <w:rPr>
            <w:rStyle w:val="fontstyle01"/>
            <w:rFonts w:ascii="Times New Roman" w:hAnsi="Times New Roman" w:cs="Times New Roman"/>
            <w:bCs/>
            <w:sz w:val="24"/>
            <w:szCs w:val="24"/>
          </w:rPr>
          <w:t>Katzfuß</w:t>
        </w:r>
        <w:proofErr w:type="spellEnd"/>
        <w:r w:rsidR="00D85D80" w:rsidRPr="00D85D80">
          <w:rPr>
            <w:rStyle w:val="fontstyle01"/>
            <w:rFonts w:ascii="Times New Roman" w:hAnsi="Times New Roman" w:cs="Times New Roman"/>
            <w:bCs/>
            <w:sz w:val="24"/>
            <w:szCs w:val="24"/>
          </w:rPr>
          <w:t xml:space="preserve"> A, </w:t>
        </w:r>
        <w:proofErr w:type="spellStart"/>
        <w:r w:rsidR="00D85D80" w:rsidRPr="00D85D80">
          <w:rPr>
            <w:rStyle w:val="fontstyle01"/>
            <w:rFonts w:ascii="Times New Roman" w:hAnsi="Times New Roman" w:cs="Times New Roman"/>
            <w:bCs/>
            <w:sz w:val="24"/>
            <w:szCs w:val="24"/>
          </w:rPr>
          <w:t>Gogel</w:t>
        </w:r>
        <w:proofErr w:type="spellEnd"/>
        <w:r w:rsidR="00D85D80" w:rsidRPr="00D85D80">
          <w:rPr>
            <w:rStyle w:val="fontstyle01"/>
            <w:rFonts w:ascii="Times New Roman" w:hAnsi="Times New Roman" w:cs="Times New Roman"/>
            <w:bCs/>
            <w:sz w:val="24"/>
            <w:szCs w:val="24"/>
          </w:rPr>
          <w:t xml:space="preserve"> V, </w:t>
        </w:r>
        <w:proofErr w:type="spellStart"/>
        <w:r w:rsidR="00D85D80" w:rsidRPr="00D85D80">
          <w:rPr>
            <w:rStyle w:val="fontstyle01"/>
            <w:rFonts w:ascii="Times New Roman" w:hAnsi="Times New Roman" w:cs="Times New Roman"/>
            <w:bCs/>
            <w:sz w:val="24"/>
            <w:szCs w:val="24"/>
          </w:rPr>
          <w:t>Jörissen</w:t>
        </w:r>
        <w:proofErr w:type="spellEnd"/>
        <w:r w:rsidR="00D85D80" w:rsidRPr="00D85D80">
          <w:rPr>
            <w:rStyle w:val="fontstyle01"/>
            <w:rFonts w:ascii="Times New Roman" w:hAnsi="Times New Roman" w:cs="Times New Roman"/>
            <w:bCs/>
            <w:sz w:val="24"/>
            <w:szCs w:val="24"/>
          </w:rPr>
          <w:t xml:space="preserve"> L, et al. The application of covalently cross-linked </w:t>
        </w:r>
        <w:proofErr w:type="spellStart"/>
        <w:r w:rsidR="00D85D80" w:rsidRPr="00D85D80">
          <w:rPr>
            <w:rStyle w:val="fontstyle01"/>
            <w:rFonts w:ascii="Times New Roman" w:hAnsi="Times New Roman" w:cs="Times New Roman"/>
            <w:bCs/>
            <w:sz w:val="24"/>
            <w:szCs w:val="24"/>
          </w:rPr>
          <w:t>BrPPO</w:t>
        </w:r>
        <w:proofErr w:type="spellEnd"/>
        <w:r w:rsidR="00D85D80" w:rsidRPr="00D85D80">
          <w:rPr>
            <w:rStyle w:val="fontstyle01"/>
            <w:rFonts w:ascii="Times New Roman" w:hAnsi="Times New Roman" w:cs="Times New Roman"/>
            <w:bCs/>
            <w:sz w:val="24"/>
            <w:szCs w:val="24"/>
          </w:rPr>
          <w:t xml:space="preserve"> as AEM in alkaline DMFC[J]. Journal of Membrane Science, 2013, 425-426(2):131-140.</w:t>
        </w:r>
      </w:ins>
    </w:p>
    <w:p w:rsidR="00D85D80" w:rsidRPr="00D85D80" w:rsidRDefault="00D52FFE" w:rsidP="00D85D80">
      <w:pPr>
        <w:spacing w:line="480" w:lineRule="auto"/>
        <w:rPr>
          <w:ins w:id="1916" w:author="季 晨瑞" w:date="2018-09-23T10:34:00Z"/>
          <w:rStyle w:val="fontstyle01"/>
          <w:rFonts w:ascii="Times New Roman" w:hAnsi="Times New Roman" w:cs="Times New Roman"/>
          <w:bCs/>
          <w:sz w:val="24"/>
          <w:szCs w:val="24"/>
        </w:rPr>
      </w:pPr>
      <w:ins w:id="1917" w:author="季 晨瑞" w:date="2018-09-23T11:59:00Z">
        <w:r>
          <w:rPr>
            <w:rStyle w:val="fontstyle01"/>
            <w:rFonts w:ascii="Times New Roman" w:hAnsi="Times New Roman" w:cs="Times New Roman"/>
            <w:bCs/>
            <w:sz w:val="24"/>
            <w:szCs w:val="24"/>
          </w:rPr>
          <w:t xml:space="preserve">[18] </w:t>
        </w:r>
      </w:ins>
      <w:ins w:id="1918" w:author="季 晨瑞" w:date="2018-09-23T10:34:00Z">
        <w:r w:rsidR="00D85D80" w:rsidRPr="00D85D80">
          <w:rPr>
            <w:rStyle w:val="fontstyle01"/>
            <w:rFonts w:ascii="Times New Roman" w:hAnsi="Times New Roman" w:cs="Times New Roman"/>
            <w:bCs/>
            <w:sz w:val="24"/>
            <w:szCs w:val="24"/>
          </w:rPr>
          <w:t xml:space="preserve">Ge Q, </w:t>
        </w:r>
        <w:proofErr w:type="spellStart"/>
        <w:r w:rsidR="00D85D80" w:rsidRPr="00D85D80">
          <w:rPr>
            <w:rStyle w:val="fontstyle01"/>
            <w:rFonts w:ascii="Times New Roman" w:hAnsi="Times New Roman" w:cs="Times New Roman"/>
            <w:bCs/>
            <w:sz w:val="24"/>
            <w:szCs w:val="24"/>
          </w:rPr>
          <w:t>Jin</w:t>
        </w:r>
        <w:proofErr w:type="spellEnd"/>
        <w:r w:rsidR="00D85D80" w:rsidRPr="00D85D80">
          <w:rPr>
            <w:rStyle w:val="fontstyle01"/>
            <w:rFonts w:ascii="Times New Roman" w:hAnsi="Times New Roman" w:cs="Times New Roman"/>
            <w:bCs/>
            <w:sz w:val="24"/>
            <w:szCs w:val="24"/>
          </w:rPr>
          <w:t xml:space="preserve"> R, Miao J, et al. Click Chemistry Finds Its Way in Constructing an Ionic Highway in Anion-Exchange Membrane[J]. </w:t>
        </w:r>
        <w:proofErr w:type="spellStart"/>
        <w:r w:rsidR="00D85D80" w:rsidRPr="00D85D80">
          <w:rPr>
            <w:rStyle w:val="fontstyle01"/>
            <w:rFonts w:ascii="Times New Roman" w:hAnsi="Times New Roman" w:cs="Times New Roman"/>
            <w:bCs/>
            <w:sz w:val="24"/>
            <w:szCs w:val="24"/>
          </w:rPr>
          <w:t>Acs</w:t>
        </w:r>
        <w:proofErr w:type="spellEnd"/>
        <w:r w:rsidR="00D85D80" w:rsidRPr="00D85D80">
          <w:rPr>
            <w:rStyle w:val="fontstyle01"/>
            <w:rFonts w:ascii="Times New Roman" w:hAnsi="Times New Roman" w:cs="Times New Roman"/>
            <w:bCs/>
            <w:sz w:val="24"/>
            <w:szCs w:val="24"/>
          </w:rPr>
          <w:t xml:space="preserve"> Applied Materials &amp; Interfaces, 2015, 7(51):28545.</w:t>
        </w:r>
      </w:ins>
    </w:p>
    <w:p w:rsidR="00D85D80" w:rsidRPr="00D85D80" w:rsidRDefault="00D52FFE" w:rsidP="00D85D80">
      <w:pPr>
        <w:spacing w:line="480" w:lineRule="auto"/>
        <w:rPr>
          <w:ins w:id="1919" w:author="季 晨瑞" w:date="2018-09-23T10:34:00Z"/>
          <w:rStyle w:val="fontstyle01"/>
          <w:rFonts w:ascii="Times New Roman" w:hAnsi="Times New Roman" w:cs="Times New Roman"/>
          <w:bCs/>
          <w:sz w:val="24"/>
          <w:szCs w:val="24"/>
        </w:rPr>
      </w:pPr>
      <w:ins w:id="1920" w:author="季 晨瑞" w:date="2018-09-23T11:59:00Z">
        <w:r>
          <w:rPr>
            <w:rStyle w:val="fontstyle01"/>
            <w:rFonts w:ascii="Times New Roman" w:hAnsi="Times New Roman" w:cs="Times New Roman"/>
            <w:bCs/>
            <w:sz w:val="24"/>
            <w:szCs w:val="24"/>
          </w:rPr>
          <w:t xml:space="preserve">[19] </w:t>
        </w:r>
      </w:ins>
      <w:ins w:id="1921" w:author="季 晨瑞" w:date="2018-10-01T15:54:00Z">
        <w:r w:rsidR="00A45E20" w:rsidRPr="00A45E20">
          <w:rPr>
            <w:rStyle w:val="fontstyle01"/>
            <w:rFonts w:ascii="Times New Roman" w:hAnsi="Times New Roman" w:cs="Times New Roman" w:hint="eastAsia"/>
            <w:bCs/>
            <w:sz w:val="24"/>
            <w:szCs w:val="24"/>
          </w:rPr>
          <w:t xml:space="preserve">Li, H, </w:t>
        </w:r>
        <w:proofErr w:type="spellStart"/>
        <w:r w:rsidR="00A45E20" w:rsidRPr="00A45E20">
          <w:rPr>
            <w:rStyle w:val="fontstyle01"/>
            <w:rFonts w:ascii="Times New Roman" w:hAnsi="Times New Roman" w:cs="Times New Roman" w:hint="eastAsia"/>
            <w:bCs/>
            <w:sz w:val="24"/>
            <w:szCs w:val="24"/>
          </w:rPr>
          <w:t>Nogami</w:t>
        </w:r>
        <w:proofErr w:type="spellEnd"/>
        <w:r w:rsidR="00A45E20" w:rsidRPr="00A45E20">
          <w:rPr>
            <w:rStyle w:val="fontstyle01"/>
            <w:rFonts w:ascii="Times New Roman" w:hAnsi="Times New Roman" w:cs="Times New Roman" w:hint="eastAsia"/>
            <w:bCs/>
            <w:sz w:val="24"/>
            <w:szCs w:val="24"/>
          </w:rPr>
          <w:t>, M. Pore</w:t>
        </w:r>
        <w:r w:rsidR="00A45E20" w:rsidRPr="00A45E20">
          <w:rPr>
            <w:rStyle w:val="fontstyle01"/>
            <w:rFonts w:ascii="宋体" w:eastAsia="宋体" w:hAnsi="宋体" w:cs="宋体" w:hint="eastAsia"/>
            <w:bCs/>
            <w:sz w:val="24"/>
            <w:szCs w:val="24"/>
          </w:rPr>
          <w:t>‐</w:t>
        </w:r>
        <w:r w:rsidR="00A45E20" w:rsidRPr="00A45E20">
          <w:rPr>
            <w:rStyle w:val="fontstyle01"/>
            <w:rFonts w:ascii="Times New Roman" w:hAnsi="Times New Roman" w:cs="Times New Roman" w:hint="eastAsia"/>
            <w:bCs/>
            <w:sz w:val="24"/>
            <w:szCs w:val="24"/>
          </w:rPr>
          <w:t>Controlled Proton Conducting Silica Films[J]. Advanced Materials, 2010, 14(12):912-914.</w:t>
        </w:r>
      </w:ins>
    </w:p>
    <w:p w:rsidR="00D85D80" w:rsidRPr="00D85D80" w:rsidRDefault="00D52FFE" w:rsidP="00D85D80">
      <w:pPr>
        <w:spacing w:line="480" w:lineRule="auto"/>
        <w:rPr>
          <w:ins w:id="1922" w:author="季 晨瑞" w:date="2018-09-23T10:34:00Z"/>
          <w:rStyle w:val="fontstyle01"/>
          <w:rFonts w:ascii="Times New Roman" w:hAnsi="Times New Roman" w:cs="Times New Roman"/>
          <w:bCs/>
          <w:sz w:val="24"/>
          <w:szCs w:val="24"/>
        </w:rPr>
      </w:pPr>
      <w:ins w:id="1923" w:author="季 晨瑞" w:date="2018-09-23T11:59:00Z">
        <w:r>
          <w:rPr>
            <w:rStyle w:val="fontstyle01"/>
            <w:rFonts w:ascii="Times New Roman" w:hAnsi="Times New Roman" w:cs="Times New Roman"/>
            <w:bCs/>
            <w:sz w:val="24"/>
            <w:szCs w:val="24"/>
          </w:rPr>
          <w:t>[20]</w:t>
        </w:r>
      </w:ins>
      <w:ins w:id="1924" w:author="季 晨瑞" w:date="2018-10-01T15:54:00Z">
        <w:r w:rsidR="00A45E20" w:rsidRPr="00A45E20">
          <w:t xml:space="preserve"> </w:t>
        </w:r>
        <w:r w:rsidR="00A45E20" w:rsidRPr="00A45E20">
          <w:rPr>
            <w:rStyle w:val="fontstyle01"/>
            <w:rFonts w:ascii="Times New Roman" w:hAnsi="Times New Roman" w:cs="Times New Roman"/>
            <w:bCs/>
            <w:sz w:val="24"/>
            <w:szCs w:val="24"/>
          </w:rPr>
          <w:t xml:space="preserve">Jiang S P. Functionalized mesoporous structured inorganic materials as high </w:t>
        </w:r>
        <w:r w:rsidR="00A45E20" w:rsidRPr="00A45E20">
          <w:rPr>
            <w:rStyle w:val="fontstyle01"/>
            <w:rFonts w:ascii="Times New Roman" w:hAnsi="Times New Roman" w:cs="Times New Roman"/>
            <w:bCs/>
            <w:sz w:val="24"/>
            <w:szCs w:val="24"/>
          </w:rPr>
          <w:lastRenderedPageBreak/>
          <w:t>temperature proton exchange membranes for fuel cells[J]. Journal of Materials Chemistry A, 2014, 2(21):7637-7655.</w:t>
        </w:r>
      </w:ins>
    </w:p>
    <w:p w:rsidR="00D85D80" w:rsidRPr="00D85D80" w:rsidRDefault="00D52FFE" w:rsidP="00D85D80">
      <w:pPr>
        <w:spacing w:line="480" w:lineRule="auto"/>
        <w:rPr>
          <w:ins w:id="1925" w:author="季 晨瑞" w:date="2018-09-23T10:34:00Z"/>
          <w:rStyle w:val="fontstyle01"/>
          <w:rFonts w:ascii="Times New Roman" w:hAnsi="Times New Roman" w:cs="Times New Roman"/>
          <w:bCs/>
          <w:sz w:val="24"/>
          <w:szCs w:val="24"/>
        </w:rPr>
      </w:pPr>
      <w:ins w:id="1926" w:author="季 晨瑞" w:date="2018-09-23T12:00:00Z">
        <w:r>
          <w:rPr>
            <w:rStyle w:val="fontstyle01"/>
            <w:rFonts w:ascii="Times New Roman" w:hAnsi="Times New Roman" w:cs="Times New Roman"/>
            <w:bCs/>
            <w:sz w:val="24"/>
            <w:szCs w:val="24"/>
          </w:rPr>
          <w:t xml:space="preserve">[21] </w:t>
        </w:r>
      </w:ins>
      <w:ins w:id="1927" w:author="季 晨瑞" w:date="2018-09-23T10:34:00Z">
        <w:r w:rsidR="00D85D80" w:rsidRPr="00D85D80">
          <w:rPr>
            <w:rStyle w:val="fontstyle01"/>
            <w:rFonts w:ascii="Times New Roman" w:hAnsi="Times New Roman" w:cs="Times New Roman"/>
            <w:bCs/>
            <w:sz w:val="24"/>
            <w:szCs w:val="24"/>
          </w:rPr>
          <w:t>Hong J H, Li D, Wang H. Weak-base anion exchange membranes by amination of chlorinated polypropylene with polyethyleneimine at low temperatures[J]. Journal of Membrane Science, 2008, 318(1):441-444.</w:t>
        </w:r>
      </w:ins>
    </w:p>
    <w:p w:rsidR="00D85D80" w:rsidRPr="00D85D80" w:rsidRDefault="00D52FFE" w:rsidP="00D85D80">
      <w:pPr>
        <w:spacing w:line="480" w:lineRule="auto"/>
        <w:rPr>
          <w:ins w:id="1928" w:author="季 晨瑞" w:date="2018-09-23T10:34:00Z"/>
          <w:rStyle w:val="fontstyle01"/>
          <w:rFonts w:ascii="Times New Roman" w:hAnsi="Times New Roman" w:cs="Times New Roman"/>
          <w:bCs/>
          <w:sz w:val="24"/>
          <w:szCs w:val="24"/>
        </w:rPr>
      </w:pPr>
      <w:ins w:id="1929" w:author="季 晨瑞" w:date="2018-09-23T12:00:00Z">
        <w:r>
          <w:rPr>
            <w:rStyle w:val="fontstyle01"/>
            <w:rFonts w:ascii="Times New Roman" w:hAnsi="Times New Roman" w:cs="Times New Roman"/>
            <w:bCs/>
            <w:sz w:val="24"/>
            <w:szCs w:val="24"/>
          </w:rPr>
          <w:t xml:space="preserve">[22] </w:t>
        </w:r>
      </w:ins>
      <w:ins w:id="1930" w:author="季 晨瑞" w:date="2018-09-23T10:34:00Z">
        <w:r w:rsidR="00D85D80" w:rsidRPr="00D85D80">
          <w:rPr>
            <w:rStyle w:val="fontstyle01"/>
            <w:rFonts w:ascii="Times New Roman" w:hAnsi="Times New Roman" w:cs="Times New Roman"/>
            <w:bCs/>
            <w:sz w:val="24"/>
            <w:szCs w:val="24"/>
          </w:rPr>
          <w:t xml:space="preserve">Gopi K H, </w:t>
        </w:r>
        <w:proofErr w:type="spellStart"/>
        <w:r w:rsidR="00D85D80" w:rsidRPr="00D85D80">
          <w:rPr>
            <w:rStyle w:val="fontstyle01"/>
            <w:rFonts w:ascii="Times New Roman" w:hAnsi="Times New Roman" w:cs="Times New Roman"/>
            <w:bCs/>
            <w:sz w:val="24"/>
            <w:szCs w:val="24"/>
          </w:rPr>
          <w:t>Peera</w:t>
        </w:r>
        <w:proofErr w:type="spellEnd"/>
        <w:r w:rsidR="00D85D80" w:rsidRPr="00D85D80">
          <w:rPr>
            <w:rStyle w:val="fontstyle01"/>
            <w:rFonts w:ascii="Times New Roman" w:hAnsi="Times New Roman" w:cs="Times New Roman"/>
            <w:bCs/>
            <w:sz w:val="24"/>
            <w:szCs w:val="24"/>
          </w:rPr>
          <w:t xml:space="preserve"> S G, Bhat S D, et al. Preparation and characterization of quaternary ammonium functionalized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as anion exchange membrane for alkaline polymer electrolyte fuel cells[J]. International Journal of Hydrogen Energy, 2014, 39(6):2659-2668.</w:t>
        </w:r>
      </w:ins>
    </w:p>
    <w:p w:rsidR="00D85D80" w:rsidRPr="00D85D80" w:rsidRDefault="00D52FFE" w:rsidP="00D85D80">
      <w:pPr>
        <w:spacing w:line="480" w:lineRule="auto"/>
        <w:rPr>
          <w:ins w:id="1931" w:author="季 晨瑞" w:date="2018-09-23T10:34:00Z"/>
          <w:rStyle w:val="fontstyle01"/>
          <w:rFonts w:ascii="Times New Roman" w:hAnsi="Times New Roman" w:cs="Times New Roman"/>
          <w:bCs/>
          <w:sz w:val="24"/>
          <w:szCs w:val="24"/>
        </w:rPr>
      </w:pPr>
      <w:ins w:id="1932" w:author="季 晨瑞" w:date="2018-09-23T12:00:00Z">
        <w:r>
          <w:rPr>
            <w:rStyle w:val="fontstyle01"/>
            <w:rFonts w:ascii="Times New Roman" w:hAnsi="Times New Roman" w:cs="Times New Roman"/>
            <w:bCs/>
            <w:sz w:val="24"/>
            <w:szCs w:val="24"/>
          </w:rPr>
          <w:t xml:space="preserve">[23] </w:t>
        </w:r>
      </w:ins>
      <w:ins w:id="1933" w:author="季 晨瑞" w:date="2018-09-23T10:34:00Z">
        <w:r w:rsidR="00D85D80" w:rsidRPr="00D85D80">
          <w:rPr>
            <w:rStyle w:val="fontstyle01"/>
            <w:rFonts w:ascii="Times New Roman" w:hAnsi="Times New Roman" w:cs="Times New Roman"/>
            <w:bCs/>
            <w:sz w:val="24"/>
            <w:szCs w:val="24"/>
          </w:rPr>
          <w:t xml:space="preserve">Han K F, Yang Q T, Shu-Ping Y U, et al. Preparation and Characterization of Novel </w:t>
        </w:r>
        <w:proofErr w:type="gramStart"/>
        <w:r w:rsidR="00D85D80" w:rsidRPr="00D85D80">
          <w:rPr>
            <w:rStyle w:val="fontstyle01"/>
            <w:rFonts w:ascii="Times New Roman" w:hAnsi="Times New Roman" w:cs="Times New Roman"/>
            <w:bCs/>
            <w:sz w:val="24"/>
            <w:szCs w:val="24"/>
          </w:rPr>
          <w:t>Poly( 2</w:t>
        </w:r>
        <w:proofErr w:type="gramEnd"/>
        <w:r w:rsidR="00D85D80" w:rsidRPr="00D85D80">
          <w:rPr>
            <w:rStyle w:val="fontstyle01"/>
            <w:rFonts w:ascii="Times New Roman" w:hAnsi="Times New Roman" w:cs="Times New Roman"/>
            <w:bCs/>
            <w:sz w:val="24"/>
            <w:szCs w:val="24"/>
          </w:rPr>
          <w:t>,6-dimethyl-1,4-phenylene oxide) Anion-exchange Membranes for Alkaline Fuel Cells[J]. Chemical Journal of Chinese Universities, 2013, 34(10):2437-2444.</w:t>
        </w:r>
      </w:ins>
    </w:p>
    <w:p w:rsidR="00D85D80" w:rsidRPr="00D85D80" w:rsidRDefault="00D52FFE" w:rsidP="00D85D80">
      <w:pPr>
        <w:spacing w:line="480" w:lineRule="auto"/>
        <w:rPr>
          <w:ins w:id="1934" w:author="季 晨瑞" w:date="2018-09-23T10:34:00Z"/>
          <w:rStyle w:val="fontstyle01"/>
          <w:rFonts w:ascii="Times New Roman" w:hAnsi="Times New Roman" w:cs="Times New Roman"/>
          <w:bCs/>
          <w:sz w:val="24"/>
          <w:szCs w:val="24"/>
        </w:rPr>
      </w:pPr>
      <w:ins w:id="1935" w:author="季 晨瑞" w:date="2018-09-23T12:00:00Z">
        <w:r>
          <w:rPr>
            <w:rStyle w:val="fontstyle01"/>
            <w:rFonts w:ascii="Times New Roman" w:hAnsi="Times New Roman" w:cs="Times New Roman"/>
            <w:bCs/>
            <w:sz w:val="24"/>
            <w:szCs w:val="24"/>
          </w:rPr>
          <w:t xml:space="preserve">[24] </w:t>
        </w:r>
      </w:ins>
      <w:ins w:id="1936" w:author="季 晨瑞" w:date="2018-09-23T10:34:00Z">
        <w:r w:rsidR="00D85D80" w:rsidRPr="00D85D80">
          <w:rPr>
            <w:rStyle w:val="fontstyle01"/>
            <w:rFonts w:ascii="Times New Roman" w:hAnsi="Times New Roman" w:cs="Times New Roman"/>
            <w:bCs/>
            <w:sz w:val="24"/>
            <w:szCs w:val="24"/>
          </w:rPr>
          <w:t xml:space="preserve">Wu Y, Wu C, </w:t>
        </w:r>
        <w:proofErr w:type="spellStart"/>
        <w:r w:rsidR="00D85D80" w:rsidRPr="00D85D80">
          <w:rPr>
            <w:rStyle w:val="fontstyle01"/>
            <w:rFonts w:ascii="Times New Roman" w:hAnsi="Times New Roman" w:cs="Times New Roman"/>
            <w:bCs/>
            <w:sz w:val="24"/>
            <w:szCs w:val="24"/>
          </w:rPr>
          <w:t>Varcoe</w:t>
        </w:r>
        <w:proofErr w:type="spellEnd"/>
        <w:r w:rsidR="00D85D80" w:rsidRPr="00D85D80">
          <w:rPr>
            <w:rStyle w:val="fontstyle01"/>
            <w:rFonts w:ascii="Times New Roman" w:hAnsi="Times New Roman" w:cs="Times New Roman"/>
            <w:bCs/>
            <w:sz w:val="24"/>
            <w:szCs w:val="24"/>
          </w:rPr>
          <w:t xml:space="preserve"> J R, et al. Novel silica/</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hybrid anion-exchange membranes for alkaline fuel cells: Effect of silica content and the single cell performance[J]. Journal of Power Sources, 2010, 195(10):3069-3076.</w:t>
        </w:r>
      </w:ins>
    </w:p>
    <w:p w:rsidR="00D85D80" w:rsidRPr="00D85D80" w:rsidRDefault="00D52FFE" w:rsidP="00D85D80">
      <w:pPr>
        <w:spacing w:line="480" w:lineRule="auto"/>
        <w:rPr>
          <w:ins w:id="1937" w:author="季 晨瑞" w:date="2018-09-23T10:34:00Z"/>
          <w:rStyle w:val="fontstyle01"/>
          <w:rFonts w:ascii="Times New Roman" w:hAnsi="Times New Roman" w:cs="Times New Roman"/>
          <w:bCs/>
          <w:sz w:val="24"/>
          <w:szCs w:val="24"/>
        </w:rPr>
      </w:pPr>
      <w:ins w:id="1938" w:author="季 晨瑞" w:date="2018-09-23T12:00:00Z">
        <w:r>
          <w:rPr>
            <w:rStyle w:val="fontstyle01"/>
            <w:rFonts w:ascii="Times New Roman" w:hAnsi="Times New Roman" w:cs="Times New Roman"/>
            <w:bCs/>
            <w:sz w:val="24"/>
            <w:szCs w:val="24"/>
          </w:rPr>
          <w:t xml:space="preserve">[25] </w:t>
        </w:r>
      </w:ins>
      <w:ins w:id="1939" w:author="季 晨瑞" w:date="2018-09-23T10:34:00Z">
        <w:r w:rsidR="00D85D80" w:rsidRPr="00D85D80">
          <w:rPr>
            <w:rStyle w:val="fontstyle01"/>
            <w:rFonts w:ascii="Times New Roman" w:hAnsi="Times New Roman" w:cs="Times New Roman"/>
            <w:bCs/>
            <w:sz w:val="24"/>
            <w:szCs w:val="24"/>
          </w:rPr>
          <w:t>Lin X, Wu L, Liu Y, et al. Alkali resistant and conductive guanidinium-based anion-exchange membranes for alkaline polymer electrolyte fuel cells[J]. Journal of Power Sources, 2012, 217(11):373-380.</w:t>
        </w:r>
      </w:ins>
    </w:p>
    <w:p w:rsidR="00D85D80" w:rsidRPr="00D85D80" w:rsidRDefault="00D52FFE" w:rsidP="00D85D80">
      <w:pPr>
        <w:spacing w:line="480" w:lineRule="auto"/>
        <w:rPr>
          <w:ins w:id="1940" w:author="季 晨瑞" w:date="2018-09-23T10:34:00Z"/>
          <w:rStyle w:val="fontstyle01"/>
          <w:rFonts w:ascii="Times New Roman" w:hAnsi="Times New Roman" w:cs="Times New Roman"/>
          <w:bCs/>
          <w:sz w:val="24"/>
          <w:szCs w:val="24"/>
        </w:rPr>
      </w:pPr>
      <w:ins w:id="1941" w:author="季 晨瑞" w:date="2018-09-23T12:00:00Z">
        <w:r>
          <w:rPr>
            <w:rStyle w:val="fontstyle01"/>
            <w:rFonts w:ascii="Times New Roman" w:hAnsi="Times New Roman" w:cs="Times New Roman"/>
            <w:bCs/>
            <w:sz w:val="24"/>
            <w:szCs w:val="24"/>
          </w:rPr>
          <w:t xml:space="preserve">[26] </w:t>
        </w:r>
      </w:ins>
      <w:ins w:id="1942" w:author="季 晨瑞" w:date="2018-09-23T10:34:00Z">
        <w:r w:rsidR="00D85D80" w:rsidRPr="00D85D80">
          <w:rPr>
            <w:rStyle w:val="fontstyle01"/>
            <w:rFonts w:ascii="Times New Roman" w:hAnsi="Times New Roman" w:cs="Times New Roman"/>
            <w:bCs/>
            <w:sz w:val="24"/>
            <w:szCs w:val="24"/>
          </w:rPr>
          <w:t xml:space="preserve">Ai L O, Saad S, Lan R, et al. Anionic membrane and ionomer based on </w:t>
        </w:r>
        <w:proofErr w:type="gramStart"/>
        <w:r w:rsidR="00D85D80" w:rsidRPr="00D85D80">
          <w:rPr>
            <w:rStyle w:val="fontstyle01"/>
            <w:rFonts w:ascii="Times New Roman" w:hAnsi="Times New Roman" w:cs="Times New Roman"/>
            <w:bCs/>
            <w:sz w:val="24"/>
            <w:szCs w:val="24"/>
          </w:rPr>
          <w:t>poly(</w:t>
        </w:r>
        <w:proofErr w:type="gramEnd"/>
        <w:r w:rsidR="00D85D80" w:rsidRPr="00D85D80">
          <w:rPr>
            <w:rStyle w:val="fontstyle01"/>
            <w:rFonts w:ascii="Times New Roman" w:hAnsi="Times New Roman" w:cs="Times New Roman"/>
            <w:bCs/>
            <w:sz w:val="24"/>
            <w:szCs w:val="24"/>
          </w:rPr>
          <w:t>2,6-dimethyl-1,4-phenylene oxide) for alkaline membrane fuel cells[J]. Journal of Power Sources, 2011, 196(20):8272-8279.</w:t>
        </w:r>
      </w:ins>
    </w:p>
    <w:p w:rsidR="00D85D80" w:rsidRPr="00D85D80" w:rsidRDefault="00D52FFE" w:rsidP="00D85D80">
      <w:pPr>
        <w:spacing w:line="480" w:lineRule="auto"/>
        <w:rPr>
          <w:ins w:id="1943" w:author="季 晨瑞" w:date="2018-09-23T10:34:00Z"/>
          <w:rStyle w:val="fontstyle01"/>
          <w:rFonts w:ascii="Times New Roman" w:hAnsi="Times New Roman" w:cs="Times New Roman"/>
          <w:bCs/>
          <w:sz w:val="24"/>
          <w:szCs w:val="24"/>
        </w:rPr>
      </w:pPr>
      <w:ins w:id="1944" w:author="季 晨瑞" w:date="2018-09-23T12:00:00Z">
        <w:r>
          <w:rPr>
            <w:rStyle w:val="fontstyle01"/>
            <w:rFonts w:ascii="Times New Roman" w:hAnsi="Times New Roman" w:cs="Times New Roman"/>
            <w:bCs/>
            <w:sz w:val="24"/>
            <w:szCs w:val="24"/>
          </w:rPr>
          <w:t xml:space="preserve">[27] </w:t>
        </w:r>
      </w:ins>
      <w:ins w:id="1945" w:author="季 晨瑞" w:date="2018-09-23T10:34:00Z">
        <w:r w:rsidR="00D85D80" w:rsidRPr="00D85D80">
          <w:rPr>
            <w:rStyle w:val="fontstyle01"/>
            <w:rFonts w:ascii="Times New Roman" w:hAnsi="Times New Roman" w:cs="Times New Roman"/>
            <w:bCs/>
            <w:sz w:val="24"/>
            <w:szCs w:val="24"/>
          </w:rPr>
          <w:t xml:space="preserve">Wu L, Xu T, Wu D, et al. Preparation and characterization of CPPO/BPPO blend </w:t>
        </w:r>
        <w:r w:rsidR="00D85D80" w:rsidRPr="00D85D80">
          <w:rPr>
            <w:rStyle w:val="fontstyle01"/>
            <w:rFonts w:ascii="Times New Roman" w:hAnsi="Times New Roman" w:cs="Times New Roman"/>
            <w:bCs/>
            <w:sz w:val="24"/>
            <w:szCs w:val="24"/>
          </w:rPr>
          <w:lastRenderedPageBreak/>
          <w:t xml:space="preserve">membranes for potential application in alkaline direct methanol fuel cell. J </w:t>
        </w:r>
        <w:proofErr w:type="spellStart"/>
        <w:r w:rsidR="00D85D80" w:rsidRPr="00D85D80">
          <w:rPr>
            <w:rStyle w:val="fontstyle01"/>
            <w:rFonts w:ascii="Times New Roman" w:hAnsi="Times New Roman" w:cs="Times New Roman"/>
            <w:bCs/>
            <w:sz w:val="24"/>
            <w:szCs w:val="24"/>
          </w:rPr>
          <w:t>Membr</w:t>
        </w:r>
        <w:proofErr w:type="spellEnd"/>
        <w:r w:rsidR="00D85D80" w:rsidRPr="00D85D80">
          <w:rPr>
            <w:rStyle w:val="fontstyle01"/>
            <w:rFonts w:ascii="Times New Roman" w:hAnsi="Times New Roman" w:cs="Times New Roman"/>
            <w:bCs/>
            <w:sz w:val="24"/>
            <w:szCs w:val="24"/>
          </w:rPr>
          <w:t xml:space="preserve"> Sci[J]. Journal of Membrane Science, 2008, 310(1):577-585.</w:t>
        </w:r>
      </w:ins>
    </w:p>
    <w:p w:rsidR="001427A5" w:rsidDel="00124036" w:rsidRDefault="00915405" w:rsidP="00C460BD">
      <w:pPr>
        <w:spacing w:line="480" w:lineRule="auto"/>
        <w:rPr>
          <w:del w:id="1946" w:author="季 晨瑞" w:date="2018-09-23T10:34:00Z"/>
          <w:rStyle w:val="fontstyle01"/>
          <w:rFonts w:ascii="Times New Roman" w:hAnsi="Times New Roman" w:cs="Times New Roman"/>
          <w:bCs/>
          <w:sz w:val="24"/>
          <w:szCs w:val="24"/>
        </w:rPr>
      </w:pPr>
      <w:ins w:id="1947" w:author="季 晨瑞" w:date="2018-09-23T12:00:00Z">
        <w:r>
          <w:rPr>
            <w:rStyle w:val="fontstyle01"/>
            <w:rFonts w:ascii="Times New Roman" w:hAnsi="Times New Roman" w:cs="Times New Roman"/>
            <w:bCs/>
            <w:sz w:val="24"/>
            <w:szCs w:val="24"/>
          </w:rPr>
          <w:t xml:space="preserve">[28] </w:t>
        </w:r>
      </w:ins>
      <w:ins w:id="1948" w:author="季 晨瑞" w:date="2018-09-23T10:34:00Z">
        <w:r w:rsidR="00D85D80" w:rsidRPr="00D85D80">
          <w:rPr>
            <w:rStyle w:val="fontstyle01"/>
            <w:rFonts w:ascii="Times New Roman" w:hAnsi="Times New Roman" w:cs="Times New Roman"/>
            <w:bCs/>
            <w:sz w:val="24"/>
            <w:szCs w:val="24"/>
          </w:rPr>
          <w:t>El Moussaoui R, Martin R. Solid alkaline fuel cell comprising ion exchange membrane: US, US 20080124604 A1[P]. 2008.</w:t>
        </w:r>
        <w:r w:rsidR="00D85D80" w:rsidRPr="00D85D80" w:rsidDel="00D85D80">
          <w:rPr>
            <w:rStyle w:val="fontstyle01"/>
            <w:rFonts w:ascii="Times New Roman" w:hAnsi="Times New Roman" w:cs="Times New Roman"/>
            <w:bCs/>
            <w:sz w:val="24"/>
            <w:szCs w:val="24"/>
          </w:rPr>
          <w:t xml:space="preserve"> </w:t>
        </w:r>
      </w:ins>
      <w:del w:id="1949" w:author="季 晨瑞" w:date="2018-09-23T10:34:00Z">
        <w:r w:rsidR="001427A5" w:rsidRPr="008F6F51" w:rsidDel="00D85D80">
          <w:rPr>
            <w:rStyle w:val="fontstyle01"/>
            <w:rFonts w:ascii="Times New Roman" w:hAnsi="Times New Roman" w:cs="Times New Roman"/>
            <w:bCs/>
            <w:sz w:val="24"/>
            <w:szCs w:val="24"/>
          </w:rPr>
          <w:delText>[7]</w:delText>
        </w:r>
        <w:r w:rsidR="001427A5" w:rsidRPr="008F6F51" w:rsidDel="00D85D80">
          <w:rPr>
            <w:rFonts w:ascii="Times New Roman" w:hAnsi="Times New Roman"/>
            <w:color w:val="222222"/>
            <w:sz w:val="24"/>
            <w:shd w:val="clear" w:color="auto" w:fill="FFFFFF"/>
          </w:rPr>
          <w:delText xml:space="preserve"> Kim K, Kim S K, Park J O, et al. Highly reinforced pore-filling membranes based on sulfonated poly (arylene ether sulfone) s for high-temperature/low-humidity polymer electrolyte membrane fuel cells[J]. Journal of Membrane Science, 2017, 537: 11-21.</w:delText>
        </w:r>
      </w:del>
    </w:p>
    <w:p w:rsidR="00124036" w:rsidRPr="008F6F51" w:rsidRDefault="00124036" w:rsidP="00D85D80">
      <w:pPr>
        <w:spacing w:line="480" w:lineRule="auto"/>
        <w:rPr>
          <w:ins w:id="1950" w:author="季 晨瑞" w:date="2018-09-23T10:40:00Z"/>
          <w:rStyle w:val="fontstyle01"/>
          <w:rFonts w:ascii="Times New Roman" w:hAnsi="Times New Roman" w:cs="Times New Roman"/>
          <w:bCs/>
          <w:sz w:val="24"/>
          <w:szCs w:val="24"/>
        </w:rPr>
      </w:pPr>
    </w:p>
    <w:p w:rsidR="00124036" w:rsidRPr="00124036" w:rsidRDefault="00915405" w:rsidP="00124036">
      <w:pPr>
        <w:spacing w:line="480" w:lineRule="auto"/>
        <w:rPr>
          <w:ins w:id="1951" w:author="季 晨瑞" w:date="2018-09-23T10:40:00Z"/>
          <w:rStyle w:val="fontstyle01"/>
          <w:rFonts w:ascii="Times New Roman" w:hAnsi="Times New Roman" w:cs="Times New Roman"/>
          <w:bCs/>
          <w:sz w:val="24"/>
          <w:szCs w:val="24"/>
        </w:rPr>
      </w:pPr>
      <w:ins w:id="1952" w:author="季 晨瑞" w:date="2018-09-23T12:01:00Z">
        <w:r>
          <w:rPr>
            <w:rStyle w:val="fontstyle01"/>
            <w:rFonts w:ascii="Times New Roman" w:hAnsi="Times New Roman" w:cs="Times New Roman"/>
            <w:bCs/>
            <w:sz w:val="24"/>
            <w:szCs w:val="24"/>
          </w:rPr>
          <w:t xml:space="preserve">[29] </w:t>
        </w:r>
      </w:ins>
      <w:proofErr w:type="spellStart"/>
      <w:ins w:id="1953" w:author="季 晨瑞" w:date="2018-09-23T10:40:00Z">
        <w:r w:rsidR="00124036" w:rsidRPr="00124036">
          <w:rPr>
            <w:rStyle w:val="fontstyle01"/>
            <w:rFonts w:ascii="Times New Roman" w:hAnsi="Times New Roman" w:cs="Times New Roman"/>
            <w:bCs/>
            <w:sz w:val="24"/>
            <w:szCs w:val="24"/>
          </w:rPr>
          <w:t>Marinkas</w:t>
        </w:r>
        <w:proofErr w:type="spellEnd"/>
        <w:r w:rsidR="00124036" w:rsidRPr="00124036">
          <w:rPr>
            <w:rStyle w:val="fontstyle01"/>
            <w:rFonts w:ascii="Times New Roman" w:hAnsi="Times New Roman" w:cs="Times New Roman"/>
            <w:bCs/>
            <w:sz w:val="24"/>
            <w:szCs w:val="24"/>
          </w:rPr>
          <w:t xml:space="preserve"> A, </w:t>
        </w:r>
        <w:proofErr w:type="spellStart"/>
        <w:r w:rsidR="00124036" w:rsidRPr="00124036">
          <w:rPr>
            <w:rStyle w:val="fontstyle01"/>
            <w:rFonts w:ascii="Times New Roman" w:hAnsi="Times New Roman" w:cs="Times New Roman"/>
            <w:bCs/>
            <w:sz w:val="24"/>
            <w:szCs w:val="24"/>
          </w:rPr>
          <w:t>Struźyńska-Piron</w:t>
        </w:r>
        <w:proofErr w:type="spellEnd"/>
        <w:r w:rsidR="00124036" w:rsidRPr="00124036">
          <w:rPr>
            <w:rStyle w:val="fontstyle01"/>
            <w:rFonts w:ascii="Times New Roman" w:hAnsi="Times New Roman" w:cs="Times New Roman"/>
            <w:bCs/>
            <w:sz w:val="24"/>
            <w:szCs w:val="24"/>
          </w:rPr>
          <w:t xml:space="preserve"> I, Lee Y, et al. Anion-conductive membranes based on 2-mesityl-benzimidazolium </w:t>
        </w:r>
        <w:proofErr w:type="spellStart"/>
        <w:r w:rsidR="00124036" w:rsidRPr="00124036">
          <w:rPr>
            <w:rStyle w:val="fontstyle01"/>
            <w:rFonts w:ascii="Times New Roman" w:hAnsi="Times New Roman" w:cs="Times New Roman"/>
            <w:bCs/>
            <w:sz w:val="24"/>
            <w:szCs w:val="24"/>
          </w:rPr>
          <w:t>functionalised</w:t>
        </w:r>
        <w:proofErr w:type="spellEnd"/>
        <w:r w:rsidR="00124036" w:rsidRPr="00124036">
          <w:rPr>
            <w:rStyle w:val="fontstyle01"/>
            <w:rFonts w:ascii="Times New Roman" w:hAnsi="Times New Roman" w:cs="Times New Roman"/>
            <w:bCs/>
            <w:sz w:val="24"/>
            <w:szCs w:val="24"/>
          </w:rPr>
          <w:t xml:space="preserve"> poly-(2,6-dimethyl-1,4-phenylene oxide) and their use in alkaline water electrolysis[J]. Polymer, 2018.</w:t>
        </w:r>
      </w:ins>
    </w:p>
    <w:p w:rsidR="00124036" w:rsidRPr="00124036" w:rsidRDefault="00915405" w:rsidP="00124036">
      <w:pPr>
        <w:spacing w:line="480" w:lineRule="auto"/>
        <w:rPr>
          <w:ins w:id="1954" w:author="季 晨瑞" w:date="2018-09-23T10:40:00Z"/>
          <w:rStyle w:val="fontstyle01"/>
          <w:rFonts w:ascii="Times New Roman" w:hAnsi="Times New Roman" w:cs="Times New Roman"/>
          <w:bCs/>
          <w:sz w:val="24"/>
          <w:szCs w:val="24"/>
        </w:rPr>
      </w:pPr>
      <w:ins w:id="1955" w:author="季 晨瑞" w:date="2018-09-23T12:01:00Z">
        <w:r>
          <w:rPr>
            <w:rStyle w:val="fontstyle01"/>
            <w:rFonts w:ascii="Times New Roman" w:hAnsi="Times New Roman" w:cs="Times New Roman"/>
            <w:bCs/>
            <w:sz w:val="24"/>
            <w:szCs w:val="24"/>
          </w:rPr>
          <w:t xml:space="preserve">[30] </w:t>
        </w:r>
      </w:ins>
      <w:ins w:id="1956" w:author="季 晨瑞" w:date="2018-09-23T10:40:00Z">
        <w:r w:rsidR="00124036" w:rsidRPr="00124036">
          <w:rPr>
            <w:rStyle w:val="fontstyle01"/>
            <w:rFonts w:ascii="Times New Roman" w:hAnsi="Times New Roman" w:cs="Times New Roman"/>
            <w:bCs/>
            <w:sz w:val="24"/>
            <w:szCs w:val="24"/>
          </w:rPr>
          <w:t xml:space="preserve">Irfan M, </w:t>
        </w:r>
        <w:proofErr w:type="spellStart"/>
        <w:r w:rsidR="00124036" w:rsidRPr="00124036">
          <w:rPr>
            <w:rStyle w:val="fontstyle01"/>
            <w:rFonts w:ascii="Times New Roman" w:hAnsi="Times New Roman" w:cs="Times New Roman"/>
            <w:bCs/>
            <w:sz w:val="24"/>
            <w:szCs w:val="24"/>
          </w:rPr>
          <w:t>Bakangura</w:t>
        </w:r>
        <w:proofErr w:type="spellEnd"/>
        <w:r w:rsidR="00124036" w:rsidRPr="00124036">
          <w:rPr>
            <w:rStyle w:val="fontstyle01"/>
            <w:rFonts w:ascii="Times New Roman" w:hAnsi="Times New Roman" w:cs="Times New Roman"/>
            <w:bCs/>
            <w:sz w:val="24"/>
            <w:szCs w:val="24"/>
          </w:rPr>
          <w:t xml:space="preserve"> E, </w:t>
        </w:r>
        <w:proofErr w:type="spellStart"/>
        <w:r w:rsidR="00124036" w:rsidRPr="00124036">
          <w:rPr>
            <w:rStyle w:val="fontstyle01"/>
            <w:rFonts w:ascii="Times New Roman" w:hAnsi="Times New Roman" w:cs="Times New Roman"/>
            <w:bCs/>
            <w:sz w:val="24"/>
            <w:szCs w:val="24"/>
          </w:rPr>
          <w:t>Afsar</w:t>
        </w:r>
        <w:proofErr w:type="spellEnd"/>
        <w:r w:rsidR="00124036" w:rsidRPr="00124036">
          <w:rPr>
            <w:rStyle w:val="fontstyle01"/>
            <w:rFonts w:ascii="Times New Roman" w:hAnsi="Times New Roman" w:cs="Times New Roman"/>
            <w:bCs/>
            <w:sz w:val="24"/>
            <w:szCs w:val="24"/>
          </w:rPr>
          <w:t xml:space="preserve"> N U, et al. Preparation and performance evaluation of novel alkaline stable anion exchange membranes[J]. Journal of Power Sources, 2017, 355:171-180.</w:t>
        </w:r>
      </w:ins>
    </w:p>
    <w:p w:rsidR="00124036" w:rsidRPr="00124036" w:rsidRDefault="00915405" w:rsidP="00124036">
      <w:pPr>
        <w:spacing w:line="480" w:lineRule="auto"/>
        <w:rPr>
          <w:ins w:id="1957" w:author="季 晨瑞" w:date="2018-09-23T10:40:00Z"/>
          <w:rStyle w:val="fontstyle01"/>
          <w:rFonts w:ascii="Times New Roman" w:hAnsi="Times New Roman" w:cs="Times New Roman"/>
          <w:bCs/>
          <w:sz w:val="24"/>
          <w:szCs w:val="24"/>
        </w:rPr>
      </w:pPr>
      <w:ins w:id="1958" w:author="季 晨瑞" w:date="2018-09-23T12:01:00Z">
        <w:r>
          <w:rPr>
            <w:rStyle w:val="fontstyle01"/>
            <w:rFonts w:ascii="Times New Roman" w:hAnsi="Times New Roman" w:cs="Times New Roman"/>
            <w:bCs/>
            <w:sz w:val="24"/>
            <w:szCs w:val="24"/>
          </w:rPr>
          <w:t xml:space="preserve">[31] </w:t>
        </w:r>
      </w:ins>
      <w:ins w:id="1959" w:author="季 晨瑞" w:date="2018-09-23T10:40:00Z">
        <w:r w:rsidR="00124036" w:rsidRPr="00124036">
          <w:rPr>
            <w:rStyle w:val="fontstyle01"/>
            <w:rFonts w:ascii="Times New Roman" w:hAnsi="Times New Roman" w:cs="Times New Roman"/>
            <w:bCs/>
            <w:sz w:val="24"/>
            <w:szCs w:val="24"/>
          </w:rPr>
          <w:t>Chen N, Long C, Li Y, et al. A hamburger-structure imidazolium-modified silica/</w:t>
        </w:r>
        <w:proofErr w:type="spellStart"/>
        <w:r w:rsidR="00124036" w:rsidRPr="00124036">
          <w:rPr>
            <w:rStyle w:val="fontstyle01"/>
            <w:rFonts w:ascii="Times New Roman" w:hAnsi="Times New Roman" w:cs="Times New Roman"/>
            <w:bCs/>
            <w:sz w:val="24"/>
            <w:szCs w:val="24"/>
          </w:rPr>
          <w:t>polyphenyl</w:t>
        </w:r>
        <w:proofErr w:type="spellEnd"/>
        <w:r w:rsidR="00124036" w:rsidRPr="00124036">
          <w:rPr>
            <w:rStyle w:val="fontstyle01"/>
            <w:rFonts w:ascii="Times New Roman" w:hAnsi="Times New Roman" w:cs="Times New Roman"/>
            <w:bCs/>
            <w:sz w:val="24"/>
            <w:szCs w:val="24"/>
          </w:rPr>
          <w:t xml:space="preserve"> ether composite membrane with enhancing comprehensive performance for anion exchange membrane applications[J]. </w:t>
        </w:r>
        <w:proofErr w:type="spellStart"/>
        <w:r w:rsidR="00124036" w:rsidRPr="00124036">
          <w:rPr>
            <w:rStyle w:val="fontstyle01"/>
            <w:rFonts w:ascii="Times New Roman" w:hAnsi="Times New Roman" w:cs="Times New Roman"/>
            <w:bCs/>
            <w:sz w:val="24"/>
            <w:szCs w:val="24"/>
          </w:rPr>
          <w:t>Electrochimica</w:t>
        </w:r>
        <w:proofErr w:type="spellEnd"/>
        <w:r w:rsidR="00124036" w:rsidRPr="00124036">
          <w:rPr>
            <w:rStyle w:val="fontstyle01"/>
            <w:rFonts w:ascii="Times New Roman" w:hAnsi="Times New Roman" w:cs="Times New Roman"/>
            <w:bCs/>
            <w:sz w:val="24"/>
            <w:szCs w:val="24"/>
          </w:rPr>
          <w:t xml:space="preserve"> Acta, 2018.</w:t>
        </w:r>
      </w:ins>
    </w:p>
    <w:p w:rsidR="00124036" w:rsidRPr="00124036" w:rsidRDefault="00915405" w:rsidP="00124036">
      <w:pPr>
        <w:spacing w:line="480" w:lineRule="auto"/>
        <w:rPr>
          <w:ins w:id="1960" w:author="季 晨瑞" w:date="2018-09-23T10:40:00Z"/>
          <w:rStyle w:val="fontstyle01"/>
          <w:rFonts w:ascii="Times New Roman" w:hAnsi="Times New Roman" w:cs="Times New Roman"/>
          <w:bCs/>
          <w:sz w:val="24"/>
          <w:szCs w:val="24"/>
        </w:rPr>
      </w:pPr>
      <w:ins w:id="1961" w:author="季 晨瑞" w:date="2018-09-23T12:02:00Z">
        <w:r>
          <w:rPr>
            <w:rStyle w:val="fontstyle01"/>
            <w:rFonts w:ascii="Times New Roman" w:hAnsi="Times New Roman" w:cs="Times New Roman"/>
            <w:bCs/>
            <w:sz w:val="24"/>
            <w:szCs w:val="24"/>
          </w:rPr>
          <w:t xml:space="preserve">[32] </w:t>
        </w:r>
      </w:ins>
      <w:ins w:id="1962" w:author="季 晨瑞" w:date="2018-09-23T10:40:00Z">
        <w:r w:rsidR="00124036" w:rsidRPr="00124036">
          <w:rPr>
            <w:rStyle w:val="fontstyle01"/>
            <w:rFonts w:ascii="Times New Roman" w:hAnsi="Times New Roman" w:cs="Times New Roman"/>
            <w:bCs/>
            <w:sz w:val="24"/>
            <w:szCs w:val="24"/>
          </w:rPr>
          <w:t>Shin M S, Kim D H, Kang M S, et al. Development of Ionomer Binder Solutions Using Polymer Grinding for Solid Alkaline Fuel Cells[J].  2016, 19(3):107-113.</w:t>
        </w:r>
      </w:ins>
    </w:p>
    <w:p w:rsidR="00124036" w:rsidRPr="00124036" w:rsidRDefault="00915405" w:rsidP="00124036">
      <w:pPr>
        <w:spacing w:line="480" w:lineRule="auto"/>
        <w:rPr>
          <w:ins w:id="1963" w:author="季 晨瑞" w:date="2018-09-23T10:40:00Z"/>
          <w:rStyle w:val="fontstyle01"/>
          <w:rFonts w:ascii="Times New Roman" w:hAnsi="Times New Roman" w:cs="Times New Roman"/>
          <w:bCs/>
          <w:sz w:val="24"/>
          <w:szCs w:val="24"/>
        </w:rPr>
      </w:pPr>
      <w:ins w:id="1964" w:author="季 晨瑞" w:date="2018-09-23T12:02:00Z">
        <w:r>
          <w:rPr>
            <w:rStyle w:val="fontstyle01"/>
            <w:rFonts w:ascii="Times New Roman" w:hAnsi="Times New Roman" w:cs="Times New Roman"/>
            <w:bCs/>
            <w:sz w:val="24"/>
            <w:szCs w:val="24"/>
          </w:rPr>
          <w:t xml:space="preserve">[33] </w:t>
        </w:r>
      </w:ins>
      <w:ins w:id="1965" w:author="季 晨瑞" w:date="2018-09-23T10:40:00Z">
        <w:r w:rsidR="00124036" w:rsidRPr="00124036">
          <w:rPr>
            <w:rStyle w:val="fontstyle01"/>
            <w:rFonts w:ascii="Times New Roman" w:hAnsi="Times New Roman" w:cs="Times New Roman"/>
            <w:bCs/>
            <w:sz w:val="24"/>
            <w:szCs w:val="24"/>
          </w:rPr>
          <w:t>Manohar M, Das A K, Shahi V K. Alternative preparative route for efficient and stable anion-exchange membrane for water desalination by electrodialysis[J]. Desalination, 2017, 413:101-108.</w:t>
        </w:r>
      </w:ins>
    </w:p>
    <w:p w:rsidR="00124036" w:rsidRPr="00124036" w:rsidRDefault="00915405" w:rsidP="00124036">
      <w:pPr>
        <w:spacing w:line="480" w:lineRule="auto"/>
        <w:rPr>
          <w:ins w:id="1966" w:author="季 晨瑞" w:date="2018-09-23T10:40:00Z"/>
          <w:rStyle w:val="fontstyle01"/>
          <w:rFonts w:ascii="Times New Roman" w:hAnsi="Times New Roman" w:cs="Times New Roman"/>
          <w:bCs/>
          <w:sz w:val="24"/>
          <w:szCs w:val="24"/>
        </w:rPr>
      </w:pPr>
      <w:ins w:id="1967" w:author="季 晨瑞" w:date="2018-09-23T12:02:00Z">
        <w:r>
          <w:rPr>
            <w:rStyle w:val="fontstyle01"/>
            <w:rFonts w:ascii="Times New Roman" w:hAnsi="Times New Roman" w:cs="Times New Roman"/>
            <w:bCs/>
            <w:sz w:val="24"/>
            <w:szCs w:val="24"/>
          </w:rPr>
          <w:t xml:space="preserve">[34] </w:t>
        </w:r>
      </w:ins>
      <w:ins w:id="1968" w:author="季 晨瑞" w:date="2018-09-23T10:40:00Z">
        <w:r w:rsidR="00124036" w:rsidRPr="00124036">
          <w:rPr>
            <w:rStyle w:val="fontstyle01"/>
            <w:rFonts w:ascii="Times New Roman" w:hAnsi="Times New Roman" w:cs="Times New Roman"/>
            <w:bCs/>
            <w:sz w:val="24"/>
            <w:szCs w:val="24"/>
          </w:rPr>
          <w:t xml:space="preserve">Ari G A, </w:t>
        </w:r>
        <w:proofErr w:type="spellStart"/>
        <w:r w:rsidR="00124036" w:rsidRPr="00124036">
          <w:rPr>
            <w:rStyle w:val="fontstyle01"/>
            <w:rFonts w:ascii="Times New Roman" w:hAnsi="Times New Roman" w:cs="Times New Roman"/>
            <w:bCs/>
            <w:sz w:val="24"/>
            <w:szCs w:val="24"/>
          </w:rPr>
          <w:t>Iojoiu</w:t>
        </w:r>
        <w:proofErr w:type="spellEnd"/>
        <w:r w:rsidR="00124036" w:rsidRPr="00124036">
          <w:rPr>
            <w:rStyle w:val="fontstyle01"/>
            <w:rFonts w:ascii="Times New Roman" w:hAnsi="Times New Roman" w:cs="Times New Roman"/>
            <w:bCs/>
            <w:sz w:val="24"/>
            <w:szCs w:val="24"/>
          </w:rPr>
          <w:t xml:space="preserve"> C, Sanchez J Y. Synthesis and Characterization of Stable Anion Exchange Membranes: The Addition of Electron-withdrawing Group[J].  2016, 20(3):10.</w:t>
        </w:r>
      </w:ins>
    </w:p>
    <w:p w:rsidR="00124036" w:rsidRPr="00124036" w:rsidRDefault="00915405" w:rsidP="00124036">
      <w:pPr>
        <w:spacing w:line="480" w:lineRule="auto"/>
        <w:rPr>
          <w:ins w:id="1969" w:author="季 晨瑞" w:date="2018-09-23T10:40:00Z"/>
          <w:rStyle w:val="fontstyle01"/>
          <w:rFonts w:ascii="Times New Roman" w:hAnsi="Times New Roman" w:cs="Times New Roman"/>
          <w:bCs/>
          <w:sz w:val="24"/>
          <w:szCs w:val="24"/>
        </w:rPr>
      </w:pPr>
      <w:ins w:id="1970" w:author="季 晨瑞" w:date="2018-09-23T12:02:00Z">
        <w:r>
          <w:rPr>
            <w:rStyle w:val="fontstyle01"/>
            <w:rFonts w:ascii="Times New Roman" w:hAnsi="Times New Roman" w:cs="Times New Roman"/>
            <w:bCs/>
            <w:sz w:val="24"/>
            <w:szCs w:val="24"/>
          </w:rPr>
          <w:t xml:space="preserve">[35] </w:t>
        </w:r>
      </w:ins>
      <w:proofErr w:type="spellStart"/>
      <w:ins w:id="1971" w:author="季 晨瑞" w:date="2018-09-23T10:40:00Z">
        <w:r w:rsidR="00124036" w:rsidRPr="00124036">
          <w:rPr>
            <w:rStyle w:val="fontstyle01"/>
            <w:rFonts w:ascii="Times New Roman" w:hAnsi="Times New Roman" w:cs="Times New Roman"/>
            <w:bCs/>
            <w:sz w:val="24"/>
            <w:szCs w:val="24"/>
          </w:rPr>
          <w:t>Mamlouk</w:t>
        </w:r>
        <w:proofErr w:type="spellEnd"/>
        <w:r w:rsidR="00124036" w:rsidRPr="00124036">
          <w:rPr>
            <w:rStyle w:val="fontstyle01"/>
            <w:rFonts w:ascii="Times New Roman" w:hAnsi="Times New Roman" w:cs="Times New Roman"/>
            <w:bCs/>
            <w:sz w:val="24"/>
            <w:szCs w:val="24"/>
          </w:rPr>
          <w:t xml:space="preserve"> M, Wang X, Scott K, et al. Characterization and application of anion </w:t>
        </w:r>
        <w:r w:rsidR="00124036" w:rsidRPr="00124036">
          <w:rPr>
            <w:rStyle w:val="fontstyle01"/>
            <w:rFonts w:ascii="Times New Roman" w:hAnsi="Times New Roman" w:cs="Times New Roman"/>
            <w:bCs/>
            <w:sz w:val="24"/>
            <w:szCs w:val="24"/>
          </w:rPr>
          <w:lastRenderedPageBreak/>
          <w:t>exchange polymer membranes with non-platinum group metals for fuel cells[J]. Proceedings of the Institution of Mechanical Engineers Part A Journal of Power &amp; Energy, 2011, 225(2):152-160.</w:t>
        </w:r>
      </w:ins>
    </w:p>
    <w:p w:rsidR="00124036" w:rsidRPr="00124036" w:rsidRDefault="00915405" w:rsidP="00124036">
      <w:pPr>
        <w:spacing w:line="480" w:lineRule="auto"/>
        <w:rPr>
          <w:ins w:id="1972" w:author="季 晨瑞" w:date="2018-09-23T10:40:00Z"/>
          <w:rStyle w:val="fontstyle01"/>
          <w:rFonts w:ascii="Times New Roman" w:hAnsi="Times New Roman" w:cs="Times New Roman"/>
          <w:bCs/>
          <w:sz w:val="24"/>
          <w:szCs w:val="24"/>
        </w:rPr>
      </w:pPr>
      <w:ins w:id="1973" w:author="季 晨瑞" w:date="2018-09-23T12:02:00Z">
        <w:r>
          <w:rPr>
            <w:rStyle w:val="fontstyle01"/>
            <w:rFonts w:ascii="Times New Roman" w:hAnsi="Times New Roman" w:cs="Times New Roman"/>
            <w:bCs/>
            <w:sz w:val="24"/>
            <w:szCs w:val="24"/>
          </w:rPr>
          <w:t xml:space="preserve">[36] </w:t>
        </w:r>
      </w:ins>
      <w:proofErr w:type="spellStart"/>
      <w:ins w:id="1974" w:author="季 晨瑞" w:date="2018-09-23T10:40:00Z">
        <w:r w:rsidR="00124036" w:rsidRPr="00124036">
          <w:rPr>
            <w:rStyle w:val="fontstyle01"/>
            <w:rFonts w:ascii="Times New Roman" w:hAnsi="Times New Roman" w:cs="Times New Roman"/>
            <w:bCs/>
            <w:sz w:val="24"/>
            <w:szCs w:val="24"/>
          </w:rPr>
          <w:t>Xue</w:t>
        </w:r>
        <w:proofErr w:type="spellEnd"/>
        <w:r w:rsidR="00124036" w:rsidRPr="00124036">
          <w:rPr>
            <w:rStyle w:val="fontstyle01"/>
            <w:rFonts w:ascii="Times New Roman" w:hAnsi="Times New Roman" w:cs="Times New Roman"/>
            <w:bCs/>
            <w:sz w:val="24"/>
            <w:szCs w:val="24"/>
          </w:rPr>
          <w:t xml:space="preserve"> J, Liu L, Liao J, et al. UV-crosslinking of polystyrene anion exchange membranes by </w:t>
        </w:r>
        <w:proofErr w:type="spellStart"/>
        <w:r w:rsidR="00124036" w:rsidRPr="00124036">
          <w:rPr>
            <w:rStyle w:val="fontstyle01"/>
            <w:rFonts w:ascii="Times New Roman" w:hAnsi="Times New Roman" w:cs="Times New Roman"/>
            <w:bCs/>
            <w:sz w:val="24"/>
            <w:szCs w:val="24"/>
          </w:rPr>
          <w:t>azidated</w:t>
        </w:r>
        <w:proofErr w:type="spellEnd"/>
        <w:r w:rsidR="00124036" w:rsidRPr="00124036">
          <w:rPr>
            <w:rStyle w:val="fontstyle01"/>
            <w:rFonts w:ascii="Times New Roman" w:hAnsi="Times New Roman" w:cs="Times New Roman"/>
            <w:bCs/>
            <w:sz w:val="24"/>
            <w:szCs w:val="24"/>
          </w:rPr>
          <w:t xml:space="preserve"> macromolecular crosslinker for alkaline fuel cells[J]. Journal of Membrane Science, 2017, 535.</w:t>
        </w:r>
      </w:ins>
    </w:p>
    <w:p w:rsidR="00296164" w:rsidRDefault="00915405" w:rsidP="00C460BD">
      <w:pPr>
        <w:spacing w:line="480" w:lineRule="auto"/>
        <w:rPr>
          <w:ins w:id="1975" w:author="季 晨瑞" w:date="2018-09-23T13:50:00Z"/>
          <w:rStyle w:val="fontstyle01"/>
          <w:rFonts w:ascii="Times New Roman" w:hAnsi="Times New Roman" w:cs="Times New Roman"/>
          <w:bCs/>
          <w:sz w:val="24"/>
          <w:szCs w:val="24"/>
        </w:rPr>
      </w:pPr>
      <w:ins w:id="1976" w:author="季 晨瑞" w:date="2018-09-23T12:02:00Z">
        <w:r>
          <w:rPr>
            <w:rStyle w:val="fontstyle01"/>
            <w:rFonts w:ascii="Times New Roman" w:hAnsi="Times New Roman" w:cs="Times New Roman"/>
            <w:bCs/>
            <w:sz w:val="24"/>
            <w:szCs w:val="24"/>
          </w:rPr>
          <w:t xml:space="preserve">[37] </w:t>
        </w:r>
      </w:ins>
      <w:ins w:id="1977" w:author="季 晨瑞" w:date="2018-09-23T13:49:00Z">
        <w:r w:rsidR="00296164" w:rsidRPr="00296164">
          <w:rPr>
            <w:rStyle w:val="fontstyle01"/>
            <w:rFonts w:ascii="Times New Roman" w:hAnsi="Times New Roman" w:cs="Times New Roman"/>
            <w:bCs/>
            <w:sz w:val="24"/>
            <w:szCs w:val="24"/>
          </w:rPr>
          <w:t xml:space="preserve">Wu H, Jia W, Liu Y. An imidazolium-type hybrid alkaline anion exchange membrane with improved membrane stability for alkaline fuel cells applications[J]. Journal of Materials Science, 2016, 52(3):1-13. </w:t>
        </w:r>
      </w:ins>
    </w:p>
    <w:p w:rsidR="001427A5" w:rsidRPr="008F6F51" w:rsidDel="00D85D80" w:rsidRDefault="00915405" w:rsidP="00124036">
      <w:pPr>
        <w:pStyle w:val="1"/>
        <w:widowControl/>
        <w:shd w:val="clear" w:color="auto" w:fill="FFFFFF"/>
        <w:spacing w:before="0" w:beforeAutospacing="0" w:after="88" w:afterAutospacing="0" w:line="480" w:lineRule="auto"/>
        <w:jc w:val="both"/>
        <w:textAlignment w:val="baseline"/>
        <w:rPr>
          <w:del w:id="1978" w:author="季 晨瑞" w:date="2018-09-23T10:34:00Z"/>
          <w:rFonts w:ascii="Times New Roman" w:hAnsi="Times New Roman" w:hint="default"/>
          <w:sz w:val="24"/>
          <w:szCs w:val="24"/>
        </w:rPr>
      </w:pPr>
      <w:ins w:id="1979" w:author="季 晨瑞" w:date="2018-09-23T12:02:00Z">
        <w:r>
          <w:rPr>
            <w:rStyle w:val="fontstyle01"/>
            <w:rFonts w:ascii="Times New Roman" w:hAnsi="Times New Roman" w:cs="Times New Roman"/>
            <w:bCs/>
            <w:sz w:val="24"/>
            <w:szCs w:val="24"/>
          </w:rPr>
          <w:t xml:space="preserve">[38] </w:t>
        </w:r>
      </w:ins>
      <w:proofErr w:type="spellStart"/>
      <w:ins w:id="1980" w:author="季 晨瑞" w:date="2018-09-23T13:50:00Z">
        <w:r w:rsidR="00296164" w:rsidRPr="00296164">
          <w:rPr>
            <w:rStyle w:val="fontstyle01"/>
            <w:rFonts w:ascii="Times New Roman" w:hAnsi="Times New Roman" w:cs="Times New Roman"/>
            <w:bCs/>
            <w:sz w:val="24"/>
            <w:szCs w:val="24"/>
          </w:rPr>
          <w:t>Xiong</w:t>
        </w:r>
        <w:proofErr w:type="spellEnd"/>
        <w:r w:rsidR="00296164" w:rsidRPr="00296164">
          <w:rPr>
            <w:rStyle w:val="fontstyle01"/>
            <w:rFonts w:ascii="Times New Roman" w:hAnsi="Times New Roman" w:cs="Times New Roman"/>
            <w:bCs/>
            <w:sz w:val="24"/>
            <w:szCs w:val="24"/>
          </w:rPr>
          <w:t xml:space="preserve"> Y, Sun X, Lu X, et al. Preparation and characterization of hybrid anion exchange membrane for alkaline fuel cells[J]. New Chemical Materials, 2013.</w:t>
        </w:r>
      </w:ins>
      <w:ins w:id="1981" w:author="季 晨瑞" w:date="2018-09-23T10:40:00Z">
        <w:r w:rsidR="00124036" w:rsidRPr="00124036" w:rsidDel="00D85D80">
          <w:rPr>
            <w:rStyle w:val="fontstyle01"/>
            <w:rFonts w:ascii="Times New Roman" w:hAnsi="Times New Roman" w:cs="Times New Roman"/>
            <w:bCs/>
            <w:sz w:val="24"/>
            <w:szCs w:val="24"/>
          </w:rPr>
          <w:t xml:space="preserve"> </w:t>
        </w:r>
      </w:ins>
      <w:del w:id="1982" w:author="季 晨瑞" w:date="2018-09-23T10:34:00Z">
        <w:r w:rsidR="001427A5" w:rsidRPr="008F6F51" w:rsidDel="00D85D80">
          <w:rPr>
            <w:rStyle w:val="fontstyle01"/>
            <w:rFonts w:ascii="Times New Roman" w:hAnsi="Times New Roman" w:cs="Times New Roman" w:hint="default"/>
            <w:bCs/>
            <w:kern w:val="2"/>
            <w:sz w:val="24"/>
            <w:szCs w:val="24"/>
          </w:rPr>
          <w:delText>[8]</w:delText>
        </w:r>
        <w:r w:rsidR="001427A5" w:rsidRPr="008F6F51" w:rsidDel="00D85D80">
          <w:rPr>
            <w:rFonts w:ascii="Times New Roman" w:hAnsi="Times New Roman" w:hint="default"/>
            <w:color w:val="222222"/>
            <w:sz w:val="24"/>
            <w:szCs w:val="24"/>
            <w:shd w:val="clear" w:color="auto" w:fill="FFFFFF"/>
          </w:rPr>
          <w:delText xml:space="preserve"> </w:delText>
        </w:r>
        <w:r w:rsidR="001427A5" w:rsidRPr="008F6F51" w:rsidDel="00D85D80">
          <w:rPr>
            <w:rFonts w:ascii="Times New Roman" w:hAnsi="Times New Roman" w:hint="default"/>
            <w:b w:val="0"/>
            <w:color w:val="222222"/>
            <w:kern w:val="2"/>
            <w:sz w:val="24"/>
            <w:szCs w:val="24"/>
            <w:shd w:val="clear" w:color="auto" w:fill="FFFFFF"/>
          </w:rPr>
          <w:delText>Yang J, Liu C, Gao L, et al. Novel composite membranes of triazole modified graphene oxide and polybenzimidazole for high temperature polymer electrolyte membrane fuel cell applications[J]. RSC Advances, 2015, 5(122): 101049-101054.</w:delText>
        </w:r>
        <w:r w:rsidR="001427A5" w:rsidRPr="008F6F51" w:rsidDel="00D85D80">
          <w:rPr>
            <w:rFonts w:ascii="Times New Roman" w:hAnsi="Times New Roman" w:hint="default"/>
            <w:sz w:val="24"/>
            <w:szCs w:val="24"/>
          </w:rPr>
          <w:delText xml:space="preserve"> </w:delText>
        </w:r>
      </w:del>
    </w:p>
    <w:p w:rsidR="001427A5" w:rsidRPr="008F6F51" w:rsidDel="00D85D80" w:rsidRDefault="001427A5" w:rsidP="00CD03C1">
      <w:pPr>
        <w:pStyle w:val="1"/>
        <w:widowControl/>
        <w:shd w:val="clear" w:color="auto" w:fill="FFFFFF"/>
        <w:spacing w:before="0" w:beforeAutospacing="0" w:after="88" w:afterAutospacing="0" w:line="480" w:lineRule="auto"/>
        <w:jc w:val="both"/>
        <w:textAlignment w:val="baseline"/>
        <w:rPr>
          <w:del w:id="1983" w:author="季 晨瑞" w:date="2018-09-23T10:34:00Z"/>
          <w:rFonts w:ascii="Times New Roman" w:hAnsi="Times New Roman" w:hint="default"/>
          <w:b w:val="0"/>
          <w:color w:val="222222"/>
          <w:kern w:val="2"/>
          <w:sz w:val="24"/>
          <w:szCs w:val="24"/>
          <w:shd w:val="clear" w:color="auto" w:fill="FFFFFF"/>
        </w:rPr>
      </w:pPr>
      <w:del w:id="1984" w:author="季 晨瑞" w:date="2018-09-23T10:34:00Z">
        <w:r w:rsidRPr="008F6F51" w:rsidDel="00D85D80">
          <w:rPr>
            <w:rFonts w:ascii="Times New Roman" w:hAnsi="Times New Roman" w:hint="default"/>
            <w:b w:val="0"/>
            <w:color w:val="222222"/>
            <w:kern w:val="2"/>
            <w:sz w:val="24"/>
            <w:szCs w:val="24"/>
            <w:shd w:val="clear" w:color="auto" w:fill="FFFFFF"/>
          </w:rPr>
          <w:delText xml:space="preserve">[9] Yang J, Aili D, Li Q, et al. Benzimidazole grafted polybenzimidazoles for proton exchange membrane fuel cells[J]. Polymer Chemistry, 2013, 4(17): 4768-4775.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1985" w:author="季 晨瑞" w:date="2018-09-23T10:34:00Z"/>
          <w:rFonts w:ascii="Times New Roman" w:hAnsi="Times New Roman" w:hint="default"/>
          <w:b w:val="0"/>
          <w:color w:val="222222"/>
          <w:kern w:val="2"/>
          <w:sz w:val="24"/>
          <w:szCs w:val="24"/>
          <w:shd w:val="clear" w:color="auto" w:fill="FFFFFF"/>
        </w:rPr>
      </w:pPr>
      <w:del w:id="1986"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[10] Yang J, He R. Preparation and characterization of polybenzimidazole membranes prepared by gelation in phosphoric acid[J]. Polymers for Advanced Technologies, 2010, 21(12): 874-880. </w:delText>
        </w:r>
      </w:del>
    </w:p>
    <w:p w:rsidR="001427A5" w:rsidRPr="008F6F51" w:rsidDel="00D85D80" w:rsidRDefault="001427A5" w:rsidP="001427A5">
      <w:pPr>
        <w:pStyle w:val="1"/>
        <w:widowControl/>
        <w:shd w:val="clear" w:color="auto" w:fill="FFFFFF"/>
        <w:spacing w:before="0" w:beforeAutospacing="0" w:after="88" w:afterAutospacing="0" w:line="480" w:lineRule="auto"/>
        <w:jc w:val="both"/>
        <w:textAlignment w:val="baseline"/>
        <w:rPr>
          <w:del w:id="1987" w:author="季 晨瑞" w:date="2018-09-23T10:34:00Z"/>
          <w:rFonts w:ascii="Times New Roman" w:hAnsi="Times New Roman" w:hint="default"/>
          <w:b w:val="0"/>
          <w:color w:val="222222"/>
          <w:kern w:val="2"/>
          <w:sz w:val="24"/>
          <w:szCs w:val="24"/>
          <w:shd w:val="clear" w:color="auto" w:fill="FFFFFF"/>
        </w:rPr>
      </w:pPr>
      <w:del w:id="1988" w:author="季 晨瑞" w:date="2018-09-23T10:34:00Z">
        <w:r w:rsidRPr="008F6F51" w:rsidDel="00D85D80">
          <w:rPr>
            <w:rFonts w:ascii="Times New Roman" w:hAnsi="Times New Roman" w:hint="default"/>
            <w:b w:val="0"/>
            <w:color w:val="222222"/>
            <w:kern w:val="2"/>
            <w:sz w:val="24"/>
            <w:szCs w:val="24"/>
            <w:shd w:val="clear" w:color="auto" w:fill="FFFFFF"/>
          </w:rPr>
          <w:delText xml:space="preserve">[11] Yang J, Li Q, Jensen J O, et al. Phosphoric acid doped imidazolium polysulfone membranes for high temperature proton exchange membrane fuel cells[J]. Journal of Power Sources, 2012, 205: 114-121. </w:delText>
        </w:r>
      </w:del>
    </w:p>
    <w:p w:rsidR="001427A5" w:rsidRPr="008F6F51" w:rsidDel="00D85D80" w:rsidRDefault="001427A5" w:rsidP="001427A5">
      <w:pPr>
        <w:spacing w:line="480" w:lineRule="auto"/>
        <w:rPr>
          <w:del w:id="1989" w:author="季 晨瑞" w:date="2018-09-23T10:34:00Z"/>
          <w:rFonts w:ascii="Times New Roman" w:hAnsi="Times New Roman"/>
          <w:sz w:val="24"/>
        </w:rPr>
      </w:pPr>
      <w:del w:id="1990" w:author="季 晨瑞" w:date="2018-09-23T10:34:00Z">
        <w:r w:rsidRPr="008F6F51" w:rsidDel="00D85D80">
          <w:rPr>
            <w:rFonts w:ascii="Times New Roman" w:hAnsi="Times New Roman"/>
            <w:color w:val="000000"/>
            <w:sz w:val="24"/>
          </w:rPr>
          <w:delText>[12]</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1991" w:author="季 晨瑞" w:date="2018-09-23T10:34:00Z"/>
          <w:rFonts w:ascii="Times New Roman" w:hAnsi="Times New Roman"/>
          <w:bCs/>
          <w:spacing w:val="-5"/>
          <w:sz w:val="24"/>
          <w:shd w:val="clear" w:color="auto" w:fill="FFFFFF"/>
        </w:rPr>
      </w:pPr>
      <w:del w:id="1992" w:author="季 晨瑞" w:date="2018-09-23T10:34:00Z">
        <w:r w:rsidRPr="008F6F51" w:rsidDel="00D85D80">
          <w:rPr>
            <w:rFonts w:ascii="Times New Roman" w:hAnsi="Times New Roman"/>
            <w:sz w:val="24"/>
          </w:rPr>
          <w:delText>[13</w:delText>
        </w:r>
        <w:r w:rsidRPr="008F6F51" w:rsidDel="00D85D80">
          <w:rPr>
            <w:rFonts w:ascii="Times New Roman" w:hAnsi="Times New Roman"/>
            <w:color w:val="222222"/>
            <w:sz w:val="24"/>
            <w:shd w:val="clear" w:color="auto" w:fill="FFFFFF"/>
          </w:rPr>
          <w:delText xml:space="preserve"> Kannan R, Kagalwala H N, Chaudhari H D, et al. Improved performance of phosphonated carbon nanotube–polybenzimidazole composite membranes in proton exchange membrane fuel cells[J]. Journal of Materials Chemistry, 2011, 21(20): 7223-7231.</w:delText>
        </w:r>
        <w:r w:rsidRPr="008F6F51" w:rsidDel="00D85D80">
          <w:rPr>
            <w:rFonts w:ascii="Times New Roman" w:hAnsi="Times New Roman"/>
            <w:color w:val="000000"/>
            <w:sz w:val="24"/>
          </w:rPr>
          <w:delText xml:space="preserve"> [14]</w:delText>
        </w:r>
        <w:r w:rsidRPr="008F6F51" w:rsidDel="00D85D80">
          <w:rPr>
            <w:rFonts w:ascii="Times New Roman" w:hAnsi="Times New Roman"/>
            <w:color w:val="222222"/>
            <w:sz w:val="24"/>
            <w:shd w:val="clear" w:color="auto" w:fill="FFFFFF"/>
          </w:rPr>
          <w:delText xml:space="preserve"> Chang C M, Liu Y L, Lee Y M. Polybenzimidazole membranes modified with polyelectrolyte-functionalized multiwalled carbon nanotubes for proton exchange membrane fuel cells[J]. Journal of Materials Chemistry, 2011, 21(20): 7480-7486.</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1993" w:author="季 晨瑞" w:date="2018-09-23T10:34:00Z"/>
          <w:rFonts w:ascii="Times New Roman" w:hAnsi="Times New Roman"/>
          <w:bCs/>
          <w:spacing w:val="-5"/>
          <w:sz w:val="24"/>
          <w:shd w:val="clear" w:color="auto" w:fill="FFFFFF"/>
        </w:rPr>
      </w:pPr>
      <w:del w:id="1994" w:author="季 晨瑞" w:date="2018-09-23T10:34:00Z">
        <w:r w:rsidRPr="008F6F51" w:rsidDel="00D85D80">
          <w:rPr>
            <w:rFonts w:ascii="Times New Roman" w:hAnsi="Times New Roman"/>
            <w:bCs/>
            <w:spacing w:val="-5"/>
            <w:sz w:val="24"/>
            <w:shd w:val="clear" w:color="auto" w:fill="FFFFFF"/>
          </w:rPr>
          <w:delText>[15]</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spacing w:val="-5"/>
            <w:sz w:val="24"/>
            <w:shd w:val="clear" w:color="auto" w:fill="FFFFFF"/>
          </w:rPr>
          <w:delText xml:space="preserve"> </w:delText>
        </w:r>
      </w:del>
    </w:p>
    <w:p w:rsidR="001427A5" w:rsidRPr="008F6F51" w:rsidDel="00D85D80" w:rsidRDefault="001427A5" w:rsidP="001427A5">
      <w:pPr>
        <w:spacing w:line="480" w:lineRule="auto"/>
        <w:rPr>
          <w:del w:id="1995" w:author="季 晨瑞" w:date="2018-09-23T10:34:00Z"/>
          <w:rFonts w:ascii="Times New Roman" w:hAnsi="Times New Roman"/>
          <w:sz w:val="24"/>
        </w:rPr>
      </w:pPr>
      <w:del w:id="1996" w:author="季 晨瑞" w:date="2018-09-23T10:34:00Z">
        <w:r w:rsidRPr="008F6F51" w:rsidDel="00D85D80">
          <w:rPr>
            <w:rFonts w:ascii="Times New Roman" w:hAnsi="Times New Roman"/>
            <w:bCs/>
            <w:spacing w:val="-5"/>
            <w:sz w:val="24"/>
            <w:shd w:val="clear" w:color="auto" w:fill="FFFFFF"/>
          </w:rPr>
          <w:delText>[16]</w:delText>
        </w:r>
        <w:r w:rsidRPr="008F6F51" w:rsidDel="00D85D80">
          <w:rPr>
            <w:rFonts w:ascii="Times New Roman" w:eastAsia="URWPalladioL-Roma" w:hAnsi="Times New Roman"/>
            <w:color w:val="000000"/>
            <w:sz w:val="24"/>
          </w:rPr>
          <w:delText xml:space="preserve"> </w:delText>
        </w:r>
        <w:r w:rsidRPr="008F6F51" w:rsidDel="00D85D80">
          <w:rPr>
            <w:rFonts w:ascii="Times New Roman" w:hAnsi="Times New Roman"/>
            <w:color w:val="222222"/>
            <w:sz w:val="24"/>
            <w:shd w:val="clear" w:color="auto" w:fill="FFFFFF"/>
          </w:rPr>
          <w:delText>Lobato J, Cañizares P, Rodrigo M A, et al. Promising TiOSO4 Composite Polybenzimidazole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 xml:space="preserve">Based Membranes for High Temperature PEMFCs[J]. ChemSusChem, 2011, 4(10): 1489-1497.  </w:delText>
        </w:r>
      </w:del>
    </w:p>
    <w:p w:rsidR="001427A5" w:rsidRPr="008F6F51" w:rsidDel="00D85D80" w:rsidRDefault="001427A5" w:rsidP="001427A5">
      <w:pPr>
        <w:spacing w:line="480" w:lineRule="auto"/>
        <w:rPr>
          <w:del w:id="1997" w:author="季 晨瑞" w:date="2018-09-23T10:34:00Z"/>
          <w:rFonts w:ascii="Times New Roman" w:hAnsi="Times New Roman"/>
          <w:sz w:val="24"/>
        </w:rPr>
      </w:pPr>
      <w:del w:id="1998" w:author="季 晨瑞" w:date="2018-09-23T10:34:00Z">
        <w:r w:rsidRPr="008F6F51" w:rsidDel="00D85D80">
          <w:rPr>
            <w:rFonts w:ascii="Times New Roman" w:hAnsi="Times New Roman"/>
            <w:color w:val="000000"/>
            <w:sz w:val="24"/>
          </w:rPr>
          <w:delText>[17]</w:delText>
        </w:r>
        <w:r w:rsidRPr="008F6F51" w:rsidDel="00D85D80">
          <w:rPr>
            <w:rFonts w:ascii="Times New Roman" w:hAnsi="Times New Roman"/>
            <w:color w:val="222222"/>
            <w:sz w:val="24"/>
            <w:shd w:val="clear" w:color="auto" w:fill="FFFFFF"/>
          </w:rPr>
          <w:delText xml:space="preserve"> Lobato J, Cañizares P, Rodrigo M A, et al. Enhancement of the fuel cell performance of a high temperature proton exchange membrane fuel cell running with titanium composite polybenzimidazole-based membranes[J]. Journal of Power Sources, 2011, 196(20): 8265-8271.</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1999" w:author="季 晨瑞" w:date="2018-09-23T10:34:00Z"/>
          <w:rFonts w:ascii="Times New Roman" w:hAnsi="Times New Roman"/>
          <w:sz w:val="24"/>
        </w:rPr>
      </w:pPr>
      <w:del w:id="2000" w:author="季 晨瑞" w:date="2018-09-23T10:34:00Z">
        <w:r w:rsidRPr="008F6F51" w:rsidDel="00D85D80">
          <w:rPr>
            <w:rFonts w:ascii="Times New Roman" w:hAnsi="Times New Roman"/>
            <w:color w:val="000000"/>
            <w:sz w:val="24"/>
          </w:rPr>
          <w:delText>[18]</w:delText>
        </w:r>
        <w:r w:rsidRPr="008F6F51" w:rsidDel="00D85D80">
          <w:rPr>
            <w:rFonts w:ascii="Times New Roman" w:hAnsi="Times New Roman"/>
            <w:color w:val="222222"/>
            <w:sz w:val="24"/>
            <w:shd w:val="clear" w:color="auto" w:fill="FFFFFF"/>
          </w:rPr>
          <w:delText xml:space="preserve"> Pinar F J, Cañizares P, Rodrigo M A, et al. Titanium composite PBI-based membranes for high temperature polymer electrolyte membrane fuel cells. Effect on titanium dioxide amount[J]. RSC Advances, 2012, 2(4): 1547-1556.</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01" w:author="季 晨瑞" w:date="2018-09-23T10:34:00Z"/>
          <w:rFonts w:ascii="Times New Roman" w:hAnsi="Times New Roman"/>
          <w:color w:val="000000"/>
          <w:sz w:val="24"/>
        </w:rPr>
      </w:pPr>
      <w:del w:id="2002" w:author="季 晨瑞" w:date="2018-09-23T10:34:00Z">
        <w:r w:rsidRPr="008F6F51" w:rsidDel="00D85D80">
          <w:rPr>
            <w:rFonts w:ascii="Times New Roman" w:hAnsi="Times New Roman"/>
            <w:sz w:val="24"/>
          </w:rPr>
          <w:delText>[19]</w:delText>
        </w:r>
        <w:r w:rsidRPr="008F6F51" w:rsidDel="00D85D80">
          <w:rPr>
            <w:rFonts w:ascii="Times New Roman" w:hAnsi="Times New Roman"/>
            <w:color w:val="222222"/>
            <w:sz w:val="24"/>
            <w:shd w:val="clear" w:color="auto" w:fill="FFFFFF"/>
          </w:rPr>
          <w:delText xml:space="preserve"> Chang Y N, Lai J Y, Liu Y L. Polybenzimidazole (PBI)-functionalized silica nanoparticles modified PBI nanocomposite membranes for proton exchange membranes fuel cells[J]. Journal of membrane science, 2012, 403: 1-7.</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03" w:author="季 晨瑞" w:date="2018-09-23T10:34:00Z"/>
          <w:rFonts w:ascii="Times New Roman" w:eastAsia="GulliverRM" w:hAnsi="Times New Roman"/>
          <w:color w:val="000000"/>
          <w:sz w:val="24"/>
        </w:rPr>
      </w:pPr>
      <w:del w:id="2004" w:author="季 晨瑞" w:date="2018-09-23T10:34:00Z">
        <w:r w:rsidRPr="008F6F51" w:rsidDel="00D85D80">
          <w:rPr>
            <w:rFonts w:ascii="Times New Roman" w:hAnsi="Times New Roman"/>
            <w:color w:val="000000"/>
            <w:sz w:val="24"/>
          </w:rPr>
          <w:delText>[20]</w:delText>
        </w:r>
        <w:r w:rsidRPr="008F6F51" w:rsidDel="00D85D80">
          <w:rPr>
            <w:rFonts w:ascii="Times New Roman" w:hAnsi="Times New Roman"/>
            <w:sz w:val="24"/>
          </w:rPr>
          <w:delText xml:space="preserve"> </w:delText>
        </w:r>
        <w:r w:rsidRPr="008F6F51" w:rsidDel="00D85D80">
          <w:rPr>
            <w:rFonts w:ascii="Times New Roman" w:eastAsia="GulliverRM" w:hAnsi="Times New Roman"/>
            <w:color w:val="000000"/>
            <w:sz w:val="24"/>
          </w:rPr>
          <w:delText xml:space="preserve">Aili D, Allward T, Alfaro S M, et al. Polybenzimidazole and sulfonated polyhedral oligosilsesquioxane composite membranes for high temperature polymer electrolyte membrane fuel cells[J]. Electrochimica Acta, 2014, 140: 182-190. </w:delText>
        </w:r>
      </w:del>
    </w:p>
    <w:p w:rsidR="001427A5" w:rsidRPr="008F6F51" w:rsidDel="00D85D80" w:rsidRDefault="001427A5" w:rsidP="001427A5">
      <w:pPr>
        <w:spacing w:line="480" w:lineRule="auto"/>
        <w:rPr>
          <w:del w:id="2005" w:author="季 晨瑞" w:date="2018-09-23T10:34:00Z"/>
          <w:rFonts w:ascii="Times New Roman" w:hAnsi="Times New Roman"/>
          <w:sz w:val="24"/>
        </w:rPr>
      </w:pPr>
      <w:del w:id="2006" w:author="季 晨瑞" w:date="2018-09-23T10:34:00Z">
        <w:r w:rsidRPr="008F6F51" w:rsidDel="00D85D80">
          <w:rPr>
            <w:rFonts w:ascii="Times New Roman" w:hAnsi="Times New Roman"/>
            <w:sz w:val="24"/>
          </w:rPr>
          <w:delText>[21]</w:delText>
        </w:r>
        <w:r w:rsidRPr="008F6F51" w:rsidDel="00D85D80">
          <w:rPr>
            <w:rFonts w:ascii="Times New Roman" w:hAnsi="Times New Roman"/>
            <w:color w:val="222222"/>
            <w:sz w:val="24"/>
            <w:shd w:val="clear" w:color="auto" w:fill="FFFFFF"/>
          </w:rPr>
          <w:delText xml:space="preserve"> Quartarone E, Mustarelli P, Carollo A, et al. PBI composite and nanocomposite membranes for PEMFCs: the role of the filler[J]. Fuel Cells, 2009, 9(3): 231-236.</w:delText>
        </w:r>
      </w:del>
    </w:p>
    <w:p w:rsidR="001427A5" w:rsidRPr="008F6F51" w:rsidDel="00D85D80" w:rsidRDefault="001427A5" w:rsidP="001427A5">
      <w:pPr>
        <w:spacing w:line="480" w:lineRule="auto"/>
        <w:rPr>
          <w:del w:id="2007" w:author="季 晨瑞" w:date="2018-09-23T10:34:00Z"/>
          <w:rFonts w:ascii="Times New Roman" w:hAnsi="Times New Roman"/>
          <w:sz w:val="24"/>
        </w:rPr>
      </w:pPr>
      <w:del w:id="2008" w:author="季 晨瑞" w:date="2018-09-23T10:34:00Z">
        <w:r w:rsidRPr="008F6F51" w:rsidDel="00D85D80">
          <w:rPr>
            <w:rFonts w:ascii="Times New Roman" w:hAnsi="Times New Roman"/>
            <w:color w:val="000000"/>
            <w:sz w:val="24"/>
          </w:rPr>
          <w:delText>[22]</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del>
    </w:p>
    <w:p w:rsidR="001427A5" w:rsidRPr="008F6F51" w:rsidDel="00D85D80" w:rsidRDefault="001427A5" w:rsidP="001427A5">
      <w:pPr>
        <w:spacing w:line="480" w:lineRule="auto"/>
        <w:rPr>
          <w:del w:id="2009" w:author="季 晨瑞" w:date="2018-09-23T10:34:00Z"/>
          <w:rFonts w:ascii="Times New Roman" w:hAnsi="Times New Roman"/>
          <w:bCs/>
          <w:color w:val="000000"/>
          <w:sz w:val="24"/>
          <w:shd w:val="clear" w:color="auto" w:fill="FFFFFF"/>
        </w:rPr>
      </w:pPr>
      <w:del w:id="2010" w:author="季 晨瑞" w:date="2018-09-23T10:34:00Z">
        <w:r w:rsidRPr="008F6F51" w:rsidDel="00D85D80">
          <w:rPr>
            <w:rFonts w:ascii="Times New Roman" w:hAnsi="Times New Roman"/>
            <w:color w:val="000000"/>
            <w:sz w:val="24"/>
          </w:rPr>
          <w:delText>[23]</w:delText>
        </w:r>
        <w:r w:rsidRPr="008F6F51" w:rsidDel="00D85D80">
          <w:rPr>
            <w:rFonts w:ascii="Times New Roman" w:hAnsi="Times New Roman"/>
            <w:color w:val="222222"/>
            <w:sz w:val="24"/>
            <w:shd w:val="clear" w:color="auto" w:fill="FFFFFF"/>
          </w:rPr>
          <w:delText xml:space="preserve"> Namazi H, Ahmadi H. Improving the proton conductivity and water uptake of polybenzimidazole-based proton exchange nanocomposite membranes with TiO 2 and SiO 2 nanoparticles chemically modified surfaces[J]. Journal of Power Sources, 2011, 196(5): 2573-2583.</w:delText>
        </w:r>
        <w:r w:rsidRPr="008F6F51" w:rsidDel="00D85D80">
          <w:rPr>
            <w:rFonts w:ascii="Times New Roman" w:hAnsi="Times New Roman"/>
            <w:bCs/>
            <w:color w:val="000000"/>
            <w:sz w:val="24"/>
            <w:shd w:val="clear" w:color="auto" w:fill="FFFFFF"/>
          </w:rPr>
          <w:delText xml:space="preserve"> </w:delText>
        </w:r>
      </w:del>
    </w:p>
    <w:p w:rsidR="001427A5" w:rsidRPr="008F6F51" w:rsidDel="00D85D80" w:rsidRDefault="001427A5" w:rsidP="001427A5">
      <w:pPr>
        <w:spacing w:line="480" w:lineRule="auto"/>
        <w:rPr>
          <w:del w:id="2011" w:author="季 晨瑞" w:date="2018-09-23T10:34:00Z"/>
          <w:rFonts w:ascii="Times New Roman" w:hAnsi="Times New Roman"/>
          <w:color w:val="000000"/>
          <w:sz w:val="24"/>
        </w:rPr>
      </w:pPr>
      <w:del w:id="2012" w:author="季 晨瑞" w:date="2018-09-23T10:34:00Z">
        <w:r w:rsidRPr="008F6F51" w:rsidDel="00D85D80">
          <w:rPr>
            <w:rFonts w:ascii="Times New Roman" w:hAnsi="Times New Roman"/>
            <w:bCs/>
            <w:color w:val="000000"/>
            <w:sz w:val="24"/>
            <w:shd w:val="clear" w:color="auto" w:fill="FFFFFF"/>
          </w:rPr>
          <w:delText>[24</w:delText>
        </w:r>
        <w:r w:rsidRPr="008F6F51" w:rsidDel="00D85D80">
          <w:rPr>
            <w:rFonts w:ascii="Times New Roman" w:hAnsi="Times New Roman"/>
            <w:color w:val="222222"/>
            <w:sz w:val="24"/>
            <w:shd w:val="clear" w:color="auto" w:fill="FFFFFF"/>
          </w:rPr>
          <w:delText>Singha S, Jana T. Structure and properties of polybenzimidazole/silica nanocomposite electrolyte membrane: influence of organic/inorganic interface[J]. ACS applied materials &amp; interfaces, 2014, 6(23): 21286-21296.</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13" w:author="季 晨瑞" w:date="2018-09-23T10:34:00Z"/>
          <w:rFonts w:ascii="Times New Roman" w:hAnsi="Times New Roman"/>
          <w:color w:val="000000"/>
          <w:sz w:val="24"/>
        </w:rPr>
      </w:pPr>
      <w:del w:id="2014" w:author="季 晨瑞" w:date="2018-09-23T10:34:00Z">
        <w:r w:rsidRPr="008F6F51" w:rsidDel="00D85D80">
          <w:rPr>
            <w:rFonts w:ascii="Times New Roman" w:hAnsi="Times New Roman"/>
            <w:color w:val="000000"/>
            <w:sz w:val="24"/>
          </w:rPr>
          <w:delText>[25]</w:delText>
        </w:r>
        <w:r w:rsidRPr="008F6F51" w:rsidDel="00D85D80">
          <w:rPr>
            <w:rFonts w:ascii="Times New Roman" w:hAnsi="Times New Roman"/>
            <w:color w:val="222222"/>
            <w:sz w:val="24"/>
            <w:shd w:val="clear" w:color="auto" w:fill="FFFFFF"/>
          </w:rPr>
          <w:delText xml:space="preserve"> Dai L. Functionalization of graphene for efficient energy conversion and storage[J]. Accounts of chemical research, 2012, 46(1): 31-42.</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15" w:author="季 晨瑞" w:date="2018-09-23T10:34:00Z"/>
          <w:rFonts w:ascii="Times New Roman" w:hAnsi="Times New Roman"/>
          <w:color w:val="000000"/>
          <w:sz w:val="24"/>
        </w:rPr>
      </w:pPr>
      <w:del w:id="2016" w:author="季 晨瑞" w:date="2018-09-23T10:34:00Z">
        <w:r w:rsidRPr="008F6F51" w:rsidDel="00D85D80">
          <w:rPr>
            <w:rFonts w:ascii="Times New Roman" w:hAnsi="Times New Roman"/>
            <w:color w:val="000000"/>
            <w:sz w:val="24"/>
          </w:rPr>
          <w:delText>[26]</w:delText>
        </w:r>
        <w:r w:rsidRPr="008F6F51" w:rsidDel="00D85D80">
          <w:rPr>
            <w:rFonts w:ascii="Times New Roman" w:hAnsi="Times New Roman"/>
            <w:color w:val="222222"/>
            <w:sz w:val="24"/>
            <w:shd w:val="clear" w:color="auto" w:fill="FFFFFF"/>
          </w:rPr>
          <w:delText xml:space="preserve"> Zhang N, Wang B, Zhang Y, et al. Mechanically reinforced phosphoric acid doped quaternized poly (ether ether ketone) membranes via cross-linking with functionalized graphene oxide[J]. Chemical Communications, 2014, 50(97): 15381-15384.</w:delText>
        </w:r>
        <w:r w:rsidRPr="008F6F51" w:rsidDel="00D85D80">
          <w:rPr>
            <w:rFonts w:ascii="Times New Roman" w:hAnsi="Times New Roman"/>
            <w:color w:val="000000"/>
            <w:sz w:val="24"/>
          </w:rPr>
          <w:delText xml:space="preserve"> </w:delText>
        </w:r>
      </w:del>
    </w:p>
    <w:p w:rsidR="001427A5" w:rsidRPr="008F6F51" w:rsidDel="00D85D80" w:rsidRDefault="001427A5" w:rsidP="001427A5">
      <w:pPr>
        <w:spacing w:line="480" w:lineRule="auto"/>
        <w:rPr>
          <w:del w:id="2017" w:author="季 晨瑞" w:date="2018-09-23T10:34:00Z"/>
          <w:rFonts w:ascii="Times New Roman" w:hAnsi="Times New Roman"/>
          <w:bCs/>
          <w:color w:val="000000"/>
          <w:sz w:val="24"/>
        </w:rPr>
      </w:pPr>
      <w:del w:id="2018" w:author="季 晨瑞" w:date="2018-09-23T10:34:00Z">
        <w:r w:rsidRPr="008F6F51" w:rsidDel="00D85D80">
          <w:rPr>
            <w:rFonts w:ascii="Times New Roman" w:hAnsi="Times New Roman"/>
            <w:color w:val="000000"/>
            <w:sz w:val="24"/>
          </w:rPr>
          <w:delText>[27]</w:delText>
        </w:r>
        <w:r w:rsidRPr="008F6F51" w:rsidDel="00D85D80">
          <w:rPr>
            <w:rFonts w:ascii="Times New Roman" w:hAnsi="Times New Roman"/>
            <w:color w:val="222222"/>
            <w:sz w:val="24"/>
            <w:shd w:val="clear" w:color="auto" w:fill="FFFFFF"/>
          </w:rPr>
          <w:delText xml:space="preserve"> Xue C, Zou J, Sun Z, et al. Graphite oxide/functionalized graphene oxide and polybenzimidazole composite membranes for high temperature proton exchange membrane fuel cells</w:delText>
        </w:r>
        <w:r w:rsidRPr="005F11BA" w:rsidDel="00D85D80">
          <w:rPr>
            <w:rFonts w:ascii="Times New Roman" w:hAnsi="Times New Roman"/>
            <w:color w:val="222222"/>
            <w:sz w:val="24"/>
            <w:highlight w:val="yellow"/>
            <w:shd w:val="clear" w:color="auto" w:fill="FFFFFF"/>
            <w:rPrChange w:id="2019" w:author="lenovo" w:date="2017-09-22T10:36:00Z">
              <w:rPr>
                <w:rFonts w:ascii="Times New Roman" w:hAnsi="Times New Roman"/>
                <w:color w:val="222222"/>
                <w:sz w:val="24"/>
                <w:shd w:val="clear" w:color="auto" w:fill="FFFFFF"/>
              </w:rPr>
            </w:rPrChange>
          </w:rPr>
          <w:delText>[J]</w:delText>
        </w:r>
        <w:r w:rsidRPr="008F6F51" w:rsidDel="00D85D80">
          <w:rPr>
            <w:rFonts w:ascii="Times New Roman" w:hAnsi="Times New Roman"/>
            <w:color w:val="222222"/>
            <w:sz w:val="24"/>
            <w:shd w:val="clear" w:color="auto" w:fill="FFFFFF"/>
          </w:rPr>
          <w:delText>. International Journal of Hydrogen Energy, 2014, 39(15): 7931-7939.</w:delText>
        </w:r>
        <w:r w:rsidRPr="008F6F51" w:rsidDel="00D85D80">
          <w:rPr>
            <w:rFonts w:ascii="Times New Roman" w:hAnsi="Times New Roman"/>
            <w:bCs/>
            <w:color w:val="000000"/>
            <w:sz w:val="24"/>
          </w:rPr>
          <w:delText xml:space="preserve"> [28]</w:delText>
        </w:r>
        <w:r w:rsidRPr="008F6F51" w:rsidDel="00D85D80">
          <w:rPr>
            <w:rFonts w:ascii="Times New Roman" w:hAnsi="Times New Roman"/>
            <w:color w:val="222222"/>
            <w:sz w:val="24"/>
            <w:shd w:val="clear" w:color="auto" w:fill="FFFFFF"/>
          </w:rPr>
          <w:delText xml:space="preserve"> Lin C W, Lu Y S. Highly ordered graphene oxide paper laminated with a Nafion membrane for direct methanol fuel cells[J]. Journal of Power Sources, 2013, 237: 187-194.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020" w:author="季 晨瑞" w:date="2018-09-23T10:34:00Z"/>
          <w:rFonts w:ascii="Times New Roman" w:hAnsi="Times New Roman"/>
          <w:bCs/>
          <w:color w:val="000000"/>
          <w:sz w:val="24"/>
        </w:rPr>
      </w:pPr>
      <w:del w:id="2021" w:author="季 晨瑞" w:date="2018-09-23T10:34:00Z">
        <w:r w:rsidRPr="008F6F51" w:rsidDel="00D85D80">
          <w:rPr>
            <w:rFonts w:ascii="Times New Roman" w:hAnsi="Times New Roman"/>
            <w:bCs/>
            <w:color w:val="000000"/>
            <w:sz w:val="24"/>
          </w:rPr>
          <w:delText>[29]</w:delText>
        </w:r>
        <w:r w:rsidRPr="008F6F51" w:rsidDel="00D85D80">
          <w:rPr>
            <w:rFonts w:ascii="Times New Roman" w:hAnsi="Times New Roman"/>
            <w:color w:val="222222"/>
            <w:sz w:val="24"/>
            <w:shd w:val="clear" w:color="auto" w:fill="FFFFFF"/>
          </w:rPr>
          <w:delText xml:space="preserve"> Xu C, Cao Y, Kumar R, et al. A polybenzimidazole/sulfonated graphite oxide composite membrane for high temperature polymer electrolyte membrane fuel cells[J]. Journal of Materials Chemistry, 2011, 21(30): 11359-11364.</w:delText>
        </w:r>
        <w:r w:rsidRPr="008F6F51" w:rsidDel="00D85D80">
          <w:rPr>
            <w:rFonts w:ascii="Times New Roman" w:hAnsi="Times New Roman"/>
            <w:bCs/>
            <w:color w:val="000000"/>
            <w:sz w:val="24"/>
          </w:rPr>
          <w:delText xml:space="preserve"> </w:delText>
        </w:r>
      </w:del>
    </w:p>
    <w:p w:rsidR="001427A5" w:rsidRPr="008F6F51" w:rsidDel="00D85D80" w:rsidRDefault="001427A5" w:rsidP="001427A5">
      <w:pPr>
        <w:spacing w:line="480" w:lineRule="auto"/>
        <w:rPr>
          <w:del w:id="2022" w:author="季 晨瑞" w:date="2018-09-23T10:34:00Z"/>
          <w:rFonts w:ascii="Times New Roman" w:hAnsi="Times New Roman"/>
          <w:bCs/>
          <w:color w:val="000000"/>
          <w:kern w:val="44"/>
          <w:sz w:val="24"/>
          <w:lang w:bidi="ar"/>
        </w:rPr>
      </w:pPr>
      <w:del w:id="2023" w:author="季 晨瑞" w:date="2018-09-23T10:34:00Z">
        <w:r w:rsidRPr="008F6F51" w:rsidDel="00D85D80">
          <w:rPr>
            <w:rFonts w:ascii="Times New Roman" w:hAnsi="Times New Roman"/>
            <w:bCs/>
            <w:color w:val="000000"/>
            <w:sz w:val="24"/>
          </w:rPr>
          <w:delText>[30]</w:delText>
        </w:r>
        <w:r w:rsidRPr="008F6F51" w:rsidDel="00D85D80">
          <w:rPr>
            <w:rFonts w:ascii="Times New Roman" w:hAnsi="Times New Roman"/>
            <w:color w:val="222222"/>
            <w:sz w:val="24"/>
            <w:shd w:val="clear" w:color="auto" w:fill="FFFFFF"/>
          </w:rPr>
          <w:delText xml:space="preserve"> He Y, Tong C, Geng L, et al. Enhanced performance of the sulfonated polyimide proton exchange membranes by graphene oxide: Size effect of graphene oxide[J]. Journal of Membrane Science, 2014, 458: 36-46.</w:delText>
        </w:r>
        <w:r w:rsidRPr="008F6F51" w:rsidDel="00D85D80">
          <w:rPr>
            <w:rFonts w:ascii="Times New Roman" w:hAnsi="Times New Roman"/>
            <w:bCs/>
            <w:color w:val="000000"/>
            <w:kern w:val="44"/>
            <w:sz w:val="24"/>
            <w:lang w:bidi="ar"/>
          </w:rPr>
          <w:delText xml:space="preserve"> </w:delText>
        </w:r>
      </w:del>
    </w:p>
    <w:p w:rsidR="001427A5" w:rsidRPr="008F6F51" w:rsidDel="00D85D80" w:rsidRDefault="001427A5" w:rsidP="001427A5">
      <w:pPr>
        <w:spacing w:line="480" w:lineRule="auto"/>
        <w:rPr>
          <w:del w:id="2024" w:author="季 晨瑞" w:date="2018-09-23T10:34:00Z"/>
          <w:rFonts w:ascii="Times New Roman" w:hAnsi="Times New Roman"/>
          <w:sz w:val="24"/>
        </w:rPr>
      </w:pPr>
      <w:del w:id="2025" w:author="季 晨瑞" w:date="2018-09-23T10:34:00Z">
        <w:r w:rsidRPr="008F6F51" w:rsidDel="00D85D80">
          <w:rPr>
            <w:rFonts w:ascii="Times New Roman" w:hAnsi="Times New Roman"/>
            <w:bCs/>
            <w:color w:val="000000"/>
            <w:kern w:val="44"/>
            <w:sz w:val="24"/>
            <w:lang w:bidi="ar"/>
          </w:rPr>
          <w:delText>[31]</w:delText>
        </w:r>
        <w:r w:rsidRPr="008F6F51" w:rsidDel="00D85D80">
          <w:rPr>
            <w:rFonts w:ascii="Times New Roman" w:hAnsi="Times New Roman"/>
            <w:color w:val="222222"/>
            <w:sz w:val="24"/>
            <w:shd w:val="clear" w:color="auto" w:fill="FFFFFF"/>
          </w:rPr>
          <w:delText xml:space="preserve"> Lin X, Varcoe J R, Poynton S D, et al. Alkaline polymer electrolytes containing pendant dimethylimidazolium groups for alkaline membrane fuel cells[J]. Journal of Materials Chemistry A, 2013, 1(24): 7262-7269.</w:delText>
        </w:r>
        <w:r w:rsidRPr="008F6F51" w:rsidDel="00D85D80">
          <w:rPr>
            <w:rFonts w:ascii="Times New Roman" w:hAnsi="Times New Roman"/>
            <w:sz w:val="24"/>
          </w:rPr>
          <w:delText xml:space="preserve"> </w:delText>
        </w:r>
      </w:del>
    </w:p>
    <w:p w:rsidR="001427A5" w:rsidRPr="008F6F51" w:rsidDel="00D85D80" w:rsidRDefault="001427A5" w:rsidP="001427A5">
      <w:pPr>
        <w:spacing w:line="480" w:lineRule="auto"/>
        <w:rPr>
          <w:del w:id="2026" w:author="季 晨瑞" w:date="2018-09-23T10:34:00Z"/>
          <w:rFonts w:ascii="Times New Roman" w:hAnsi="Times New Roman"/>
          <w:sz w:val="24"/>
        </w:rPr>
      </w:pPr>
      <w:del w:id="2027" w:author="季 晨瑞" w:date="2018-09-23T10:34:00Z">
        <w:r w:rsidRPr="008F6F51" w:rsidDel="00D85D80">
          <w:rPr>
            <w:rFonts w:ascii="Times New Roman" w:hAnsi="Times New Roman"/>
            <w:sz w:val="24"/>
          </w:rPr>
          <w:delText>[32]</w:delText>
        </w:r>
        <w:r w:rsidRPr="008F6F51" w:rsidDel="00D85D80">
          <w:rPr>
            <w:rFonts w:ascii="Times New Roman" w:hAnsi="Times New Roman"/>
            <w:color w:val="222222"/>
            <w:sz w:val="24"/>
            <w:shd w:val="clear" w:color="auto" w:fill="FFFFFF"/>
          </w:rPr>
          <w:delText xml:space="preserve"> Hummers Jr W S, Offeman R E. Preparation of graphitic oxide[J]. Journal of the American Chemical Society, 1958, 80(6): 1339-1339.</w:delText>
        </w:r>
      </w:del>
    </w:p>
    <w:p w:rsidR="001427A5" w:rsidRPr="008F6F51" w:rsidDel="00D85D80" w:rsidRDefault="001427A5" w:rsidP="001427A5">
      <w:pPr>
        <w:spacing w:line="480" w:lineRule="auto"/>
        <w:rPr>
          <w:del w:id="2028" w:author="季 晨瑞" w:date="2018-09-23T10:34:00Z"/>
          <w:rFonts w:ascii="Times New Roman" w:hAnsi="Times New Roman"/>
          <w:sz w:val="24"/>
        </w:rPr>
      </w:pPr>
      <w:del w:id="2029" w:author="季 晨瑞" w:date="2018-09-23T10:34:00Z">
        <w:r w:rsidRPr="008F6F51" w:rsidDel="00D85D80">
          <w:rPr>
            <w:rFonts w:ascii="Times New Roman" w:hAnsi="Times New Roman"/>
            <w:sz w:val="24"/>
          </w:rPr>
          <w:delText>[33]</w:delText>
        </w:r>
        <w:r w:rsidRPr="008F6F51" w:rsidDel="00D85D80">
          <w:rPr>
            <w:rFonts w:ascii="Times New Roman" w:hAnsi="Times New Roman"/>
            <w:color w:val="222222"/>
            <w:sz w:val="24"/>
            <w:shd w:val="clear" w:color="auto" w:fill="FFFFFF"/>
          </w:rPr>
          <w:delText xml:space="preserve"> Liu J, Chen G, Jiang M. Supramolecular hybrid hydrogels from noncovalently functionalized graphene with block copolymers[J]. Macromolecules, 2011, 44(19): 7682-7691.</w:delText>
        </w:r>
      </w:del>
    </w:p>
    <w:p w:rsidR="001427A5" w:rsidRPr="008F6F51" w:rsidDel="00D85D80" w:rsidRDefault="001427A5" w:rsidP="001427A5">
      <w:pPr>
        <w:spacing w:line="480" w:lineRule="auto"/>
        <w:rPr>
          <w:del w:id="2030" w:author="季 晨瑞" w:date="2018-09-23T10:34:00Z"/>
          <w:rFonts w:ascii="Times New Roman" w:hAnsi="Times New Roman"/>
          <w:b/>
          <w:sz w:val="24"/>
        </w:rPr>
      </w:pPr>
      <w:del w:id="2031" w:author="季 晨瑞" w:date="2018-09-23T10:34:00Z">
        <w:r w:rsidRPr="008F6F51" w:rsidDel="00D85D80">
          <w:rPr>
            <w:rFonts w:ascii="Times New Roman" w:hAnsi="Times New Roman"/>
            <w:sz w:val="24"/>
          </w:rPr>
          <w:delText>[34]</w:delText>
        </w:r>
        <w:r w:rsidRPr="008F6F51" w:rsidDel="00D85D80">
          <w:rPr>
            <w:rFonts w:ascii="Times New Roman" w:hAnsi="Times New Roman"/>
            <w:color w:val="222222"/>
            <w:sz w:val="24"/>
            <w:shd w:val="clear" w:color="auto" w:fill="FFFFFF"/>
          </w:rPr>
          <w:delText xml:space="preserve"> Yang H, Shan C, Li F, et al. Covalent functionalization of polydisperse chemically-converted graphene sheets with amine-terminated ionic liquid[J]. Chemical Communications, 2009 (26): 3880-3882.</w:delText>
        </w:r>
        <w:r w:rsidRPr="008F6F51" w:rsidDel="00D85D80">
          <w:rPr>
            <w:rFonts w:ascii="Times New Roman" w:hAnsi="Times New Roman"/>
            <w:b/>
            <w:sz w:val="24"/>
          </w:rPr>
          <w:delText xml:space="preserve"> </w:delText>
        </w:r>
      </w:del>
    </w:p>
    <w:p w:rsidR="001427A5" w:rsidRPr="008F6F51" w:rsidDel="00D85D80" w:rsidRDefault="001427A5" w:rsidP="001427A5">
      <w:pPr>
        <w:spacing w:line="480" w:lineRule="auto"/>
        <w:rPr>
          <w:del w:id="2032" w:author="季 晨瑞" w:date="2018-09-23T10:34:00Z"/>
          <w:rFonts w:ascii="Times New Roman" w:hAnsi="Times New Roman"/>
          <w:sz w:val="24"/>
        </w:rPr>
      </w:pPr>
      <w:del w:id="2033" w:author="季 晨瑞" w:date="2018-09-23T10:34:00Z">
        <w:r w:rsidRPr="008F6F51" w:rsidDel="00D85D80">
          <w:rPr>
            <w:rFonts w:ascii="Times New Roman" w:hAnsi="Times New Roman"/>
            <w:color w:val="222222"/>
            <w:sz w:val="24"/>
            <w:shd w:val="clear" w:color="auto" w:fill="FFFFFF"/>
          </w:rPr>
          <w:delText>[35] Lerf A, He H, Forster M, et al. Structure of graphite oxide revisited‖[J]. The Journal of Physical Chemistry B, 1998, 102(23): 4477-4482.</w:delText>
        </w:r>
      </w:del>
    </w:p>
    <w:p w:rsidR="001427A5" w:rsidRPr="008F6F51" w:rsidDel="00D85D80" w:rsidRDefault="001427A5" w:rsidP="001427A5">
      <w:pPr>
        <w:spacing w:line="480" w:lineRule="auto"/>
        <w:rPr>
          <w:del w:id="2034" w:author="季 晨瑞" w:date="2018-09-23T10:34:00Z"/>
          <w:rFonts w:ascii="Times New Roman" w:hAnsi="Times New Roman"/>
          <w:sz w:val="24"/>
        </w:rPr>
      </w:pPr>
      <w:del w:id="2035" w:author="季 晨瑞" w:date="2018-09-23T10:34:00Z">
        <w:r w:rsidRPr="008F6F51" w:rsidDel="00D85D80">
          <w:rPr>
            <w:rFonts w:ascii="Times New Roman" w:hAnsi="Times New Roman"/>
            <w:sz w:val="24"/>
          </w:rPr>
          <w:delText>[36</w:delText>
        </w:r>
        <w:r w:rsidRPr="008F6F51" w:rsidDel="00D85D80">
          <w:rPr>
            <w:rFonts w:ascii="Times New Roman" w:hAnsi="Times New Roman"/>
            <w:color w:val="222222"/>
            <w:sz w:val="24"/>
            <w:shd w:val="clear" w:color="auto" w:fill="FFFFFF"/>
          </w:rPr>
          <w:delText>Wan W, Zhao Z, Hu H, et al. Highly controllable and green reduction of graphene oxide to flexible graphene film with high strength[J]. Materials Research Bulletin, 2013, 48(11): 4797-4803.</w:delText>
        </w:r>
      </w:del>
    </w:p>
    <w:p w:rsidR="001427A5" w:rsidRPr="008F6F51" w:rsidDel="00D85D80" w:rsidRDefault="001427A5" w:rsidP="001427A5">
      <w:pPr>
        <w:spacing w:line="480" w:lineRule="auto"/>
        <w:rPr>
          <w:del w:id="2036" w:author="季 晨瑞" w:date="2018-09-23T10:34:00Z"/>
          <w:rFonts w:ascii="Times New Roman" w:hAnsi="Times New Roman"/>
          <w:sz w:val="24"/>
        </w:rPr>
      </w:pPr>
      <w:del w:id="2037" w:author="季 晨瑞" w:date="2018-09-23T10:34:00Z">
        <w:r w:rsidRPr="008F6F51" w:rsidDel="00D85D80">
          <w:rPr>
            <w:rFonts w:ascii="Times New Roman" w:hAnsi="Times New Roman"/>
            <w:sz w:val="24"/>
          </w:rPr>
          <w:delText>[37]</w:delText>
        </w:r>
        <w:r w:rsidRPr="008F6F51" w:rsidDel="00D85D80">
          <w:rPr>
            <w:rFonts w:ascii="Times New Roman" w:hAnsi="Times New Roman"/>
            <w:color w:val="222222"/>
            <w:sz w:val="24"/>
            <w:shd w:val="clear" w:color="auto" w:fill="FFFFFF"/>
          </w:rPr>
          <w:delText xml:space="preserve"> Park S, Dikin D A, Nguyen S B T, et al. Graphene oxide sheets chemically cross-linked by polyallylamine[J]. The Journal of Physical Chemistry C, 2009, 113(36): 15801-15804.</w:delText>
        </w:r>
      </w:del>
    </w:p>
    <w:p w:rsidR="001427A5" w:rsidRPr="008F6F51" w:rsidDel="00D85D80" w:rsidRDefault="001427A5" w:rsidP="001427A5">
      <w:pPr>
        <w:spacing w:line="480" w:lineRule="auto"/>
        <w:rPr>
          <w:del w:id="2038" w:author="季 晨瑞" w:date="2018-09-23T10:34:00Z"/>
          <w:rFonts w:ascii="Times New Roman" w:eastAsia="黑体" w:hAnsi="Times New Roman"/>
          <w:sz w:val="24"/>
        </w:rPr>
      </w:pPr>
      <w:del w:id="2039" w:author="季 晨瑞" w:date="2018-09-23T10:34:00Z">
        <w:r w:rsidRPr="008F6F51" w:rsidDel="00D85D80">
          <w:rPr>
            <w:rFonts w:ascii="Times New Roman" w:hAnsi="Times New Roman"/>
            <w:sz w:val="24"/>
          </w:rPr>
          <w:delText>[38]</w:delText>
        </w:r>
        <w:r w:rsidRPr="008F6F51" w:rsidDel="00D85D80">
          <w:rPr>
            <w:rFonts w:ascii="Times New Roman" w:hAnsi="Times New Roman"/>
            <w:color w:val="222222"/>
            <w:sz w:val="24"/>
            <w:shd w:val="clear" w:color="auto" w:fill="FFFFFF"/>
          </w:rPr>
          <w:delText xml:space="preserve"> Compton O C, Dikin D A, Putz K W, et al. Electrically conductive “alkylated” graphene paper via chemical reduction of amine</w:delText>
        </w:r>
        <w:r w:rsidRPr="008F6F51" w:rsidDel="00D85D80">
          <w:rPr>
            <w:rFonts w:ascii="Times New Roman" w:hAnsi="宋体"/>
            <w:color w:val="222222"/>
            <w:sz w:val="24"/>
            <w:shd w:val="clear" w:color="auto" w:fill="FFFFFF"/>
          </w:rPr>
          <w:delText>‐</w:delText>
        </w:r>
        <w:r w:rsidRPr="008F6F51" w:rsidDel="00D85D80">
          <w:rPr>
            <w:rFonts w:ascii="Times New Roman" w:hAnsi="Times New Roman"/>
            <w:color w:val="222222"/>
            <w:sz w:val="24"/>
            <w:shd w:val="clear" w:color="auto" w:fill="FFFFFF"/>
          </w:rPr>
          <w:delText>functionalized graphene oxide paper[J]. Advanced Materials, 2010, 22(8): 892-896.</w:delText>
        </w:r>
        <w:r w:rsidRPr="008F6F51" w:rsidDel="00D85D80">
          <w:rPr>
            <w:rFonts w:ascii="Times New Roman" w:eastAsia="黑体" w:hAnsi="Times New Roman"/>
            <w:sz w:val="24"/>
          </w:rPr>
          <w:delText xml:space="preserve"> </w:delText>
        </w:r>
      </w:del>
    </w:p>
    <w:p w:rsidR="001427A5" w:rsidRPr="008F6F51" w:rsidDel="00D85D80" w:rsidRDefault="001427A5" w:rsidP="001427A5">
      <w:pPr>
        <w:spacing w:line="480" w:lineRule="auto"/>
        <w:rPr>
          <w:del w:id="2040" w:author="季 晨瑞" w:date="2018-09-23T10:34:00Z"/>
          <w:rFonts w:ascii="Times New Roman" w:eastAsia="黑体" w:hAnsi="Times New Roman"/>
          <w:color w:val="000000"/>
          <w:sz w:val="24"/>
        </w:rPr>
      </w:pPr>
      <w:del w:id="2041" w:author="季 晨瑞" w:date="2018-09-23T10:34:00Z">
        <w:r w:rsidRPr="008F6F51" w:rsidDel="00D85D80">
          <w:rPr>
            <w:rFonts w:ascii="Times New Roman" w:eastAsia="黑体" w:hAnsi="Times New Roman"/>
            <w:sz w:val="24"/>
          </w:rPr>
          <w:delText>[39]</w:delText>
        </w:r>
        <w:r w:rsidRPr="008F6F51" w:rsidDel="00D85D80">
          <w:rPr>
            <w:rFonts w:ascii="Times New Roman" w:hAnsi="Times New Roman"/>
            <w:color w:val="222222"/>
            <w:sz w:val="24"/>
            <w:shd w:val="clear" w:color="auto" w:fill="FFFFFF"/>
          </w:rPr>
          <w:delText xml:space="preserve"> Wang Y, Shi Z, Fang J, et al. Graphene oxide/polybenzimidazole composites fabricated by a solvent-exchange method[J]. Carbon, 2011, 49(4): 1199-1207.</w:delText>
        </w:r>
      </w:del>
    </w:p>
    <w:p w:rsidR="001427A5" w:rsidRPr="008F6F51" w:rsidDel="00D85D80" w:rsidRDefault="001427A5" w:rsidP="001427A5">
      <w:pPr>
        <w:spacing w:line="480" w:lineRule="auto"/>
        <w:rPr>
          <w:del w:id="2042" w:author="季 晨瑞" w:date="2018-09-23T10:34:00Z"/>
          <w:rFonts w:ascii="Times New Roman" w:eastAsia="黑体" w:hAnsi="Times New Roman"/>
          <w:color w:val="000000"/>
          <w:sz w:val="24"/>
        </w:rPr>
      </w:pPr>
      <w:del w:id="2043" w:author="季 晨瑞" w:date="2018-09-23T10:34:00Z">
        <w:r w:rsidRPr="008F6F51" w:rsidDel="00D85D80">
          <w:rPr>
            <w:rFonts w:ascii="Times New Roman" w:eastAsia="黑体" w:hAnsi="Times New Roman"/>
            <w:color w:val="000000"/>
            <w:sz w:val="24"/>
          </w:rPr>
          <w:delText>[40]</w:delText>
        </w:r>
        <w:r w:rsidRPr="008F6F51" w:rsidDel="00D85D80">
          <w:rPr>
            <w:rFonts w:ascii="Times New Roman" w:hAnsi="Times New Roman"/>
            <w:color w:val="222222"/>
            <w:sz w:val="24"/>
            <w:shd w:val="clear" w:color="auto" w:fill="FFFFFF"/>
          </w:rPr>
          <w:delText xml:space="preserve"> Zarrin H, Higgins D, Jun Y, et al. Functionalized graphene oxide nanocomposite membrane for low humidity and high temperature proton exchange membrane fuel cells[J]. The Journal of Physical Chemistry C, 2011, 115(42): 20774-20781.</w:delText>
        </w:r>
        <w:r w:rsidRPr="008F6F51" w:rsidDel="00D85D80">
          <w:rPr>
            <w:rFonts w:ascii="Times New Roman" w:eastAsia="黑体" w:hAnsi="Times New Roman"/>
            <w:color w:val="000000"/>
            <w:sz w:val="24"/>
          </w:rPr>
          <w:delText xml:space="preserve"> </w:delText>
        </w:r>
      </w:del>
    </w:p>
    <w:p w:rsidR="00987460" w:rsidRPr="00C460BD" w:rsidRDefault="001427A5" w:rsidP="00C460BD">
      <w:pPr>
        <w:spacing w:line="480" w:lineRule="auto"/>
        <w:rPr>
          <w:rFonts w:ascii="Times New Roman" w:eastAsia="黑体" w:hAnsi="Times New Roman"/>
          <w:color w:val="000000"/>
          <w:sz w:val="30"/>
          <w:szCs w:val="30"/>
        </w:rPr>
      </w:pPr>
      <w:del w:id="2044" w:author="季 晨瑞" w:date="2018-09-23T10:34:00Z">
        <w:r w:rsidRPr="008F6F51" w:rsidDel="00D85D80">
          <w:rPr>
            <w:rFonts w:ascii="Times New Roman" w:eastAsia="黑体" w:hAnsi="Times New Roman"/>
            <w:color w:val="000000"/>
            <w:sz w:val="24"/>
          </w:rPr>
          <w:delText>[41]</w:delText>
        </w:r>
        <w:r w:rsidRPr="008F6F51" w:rsidDel="00D85D80">
          <w:rPr>
            <w:rFonts w:ascii="Times New Roman" w:hAnsi="Times New Roman"/>
            <w:color w:val="222222"/>
            <w:sz w:val="24"/>
            <w:shd w:val="clear" w:color="auto" w:fill="FFFFFF"/>
          </w:rPr>
          <w:delText xml:space="preserve"> Luduena G A, Kühne T D, Sebastiani D. Mixed Grotthuss and vehicle transport mechanism in proton conducting polymers from ab initio molecular dynamics simulations[J]. Chemistry of Materials, 2011, 23(6): 1424-1429.</w:delText>
        </w:r>
      </w:del>
    </w:p>
    <w:sectPr w:rsidR="00987460" w:rsidRPr="00C460BD">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2FEB" w:rsidRDefault="00292FEB" w:rsidP="0037097A">
      <w:r>
        <w:separator/>
      </w:r>
    </w:p>
  </w:endnote>
  <w:endnote w:type="continuationSeparator" w:id="0">
    <w:p w:rsidR="00292FEB" w:rsidRDefault="00292FEB" w:rsidP="00370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dvOT9d60b855 . B">
    <w:altName w:val="Segoe Print"/>
    <w:charset w:val="00"/>
    <w:family w:val="auto"/>
    <w:pitch w:val="default"/>
    <w:sig w:usb0="00000000" w:usb1="00000000" w:usb2="00000000" w:usb3="00000000" w:csb0="00040001" w:csb1="00000000"/>
  </w:font>
  <w:font w:name="AdvOT999035f4 + 20">
    <w:altName w:val="Segoe Print"/>
    <w:charset w:val="00"/>
    <w:family w:val="auto"/>
    <w:pitch w:val="default"/>
    <w:sig w:usb0="00000000" w:usb1="00000000" w:usb2="00000000" w:usb3="00000000" w:csb0="00040001" w:csb1="00000000"/>
  </w:font>
  <w:font w:name="AdvOT2c8ce45a">
    <w:altName w:val="Segoe Print"/>
    <w:charset w:val="00"/>
    <w:family w:val="auto"/>
    <w:pitch w:val="default"/>
    <w:sig w:usb0="00000000" w:usb1="00000000" w:usb2="00000000" w:usb3="00000000" w:csb0="00040001" w:csb1="00000000"/>
  </w:font>
  <w:font w:name="AdvOTaa6301a5 . B">
    <w:altName w:val="Segoe Print"/>
    <w:charset w:val="00"/>
    <w:family w:val="auto"/>
    <w:pitch w:val="default"/>
    <w:sig w:usb0="00000000" w:usb1="00000000" w:usb2="00000000" w:usb3="00000000" w:csb0="00040001" w:csb1="00000000"/>
  </w:font>
  <w:font w:name="AdvOT358878cb . I">
    <w:altName w:val="Segoe Print"/>
    <w:charset w:val="00"/>
    <w:family w:val="auto"/>
    <w:pitch w:val="default"/>
    <w:sig w:usb0="00000000" w:usb1="00000000" w:usb2="00000000" w:usb3="00000000" w:csb0="00040001" w:csb1="00000000"/>
  </w:font>
  <w:font w:name="AdvOT4199d003 + 20">
    <w:altName w:val="Segoe Print"/>
    <w:charset w:val="00"/>
    <w:family w:val="auto"/>
    <w:pitch w:val="default"/>
    <w:sig w:usb0="00000000" w:usb1="00000000" w:usb2="00000000" w:usb3="00000000" w:csb0="00040001" w:csb1="00000000"/>
  </w:font>
  <w:font w:name="AdvOTc8b77491 . I">
    <w:altName w:val="Segoe Print"/>
    <w:charset w:val="00"/>
    <w:family w:val="auto"/>
    <w:pitch w:val="default"/>
    <w:sig w:usb0="00000000" w:usb1="00000000" w:usb2="00000000" w:usb3="00000000" w:csb0="00040001" w:csb1="00000000"/>
  </w:font>
  <w:font w:name="Times-Roman">
    <w:altName w:val="Times New Roman"/>
    <w:charset w:val="00"/>
    <w:family w:val="auto"/>
    <w:pitch w:val="default"/>
    <w:sig w:usb0="00000000" w:usb1="00000000" w:usb2="00000000" w:usb3="00000000" w:csb0="00040001" w:csb1="00000000"/>
  </w:font>
  <w:font w:name="AdvOTaa6301a5 . B + 20">
    <w:altName w:val="Segoe Print"/>
    <w:charset w:val="00"/>
    <w:family w:val="auto"/>
    <w:pitch w:val="default"/>
    <w:sig w:usb0="00000000" w:usb1="00000000" w:usb2="00000000" w:usb3="00000000" w:csb0="00040001" w:csb1="00000000"/>
  </w:font>
  <w:font w:name="AdvOT9b12cd41">
    <w:altName w:val="Segoe Print"/>
    <w:charset w:val="00"/>
    <w:family w:val="auto"/>
    <w:pitch w:val="default"/>
    <w:sig w:usb0="00000000" w:usb1="00000000" w:usb2="00000000" w:usb3="00000000" w:csb0="00040001" w:csb1="00000000"/>
  </w:font>
  <w:font w:name="AdvOTbf60bc86">
    <w:altName w:val="Segoe Print"/>
    <w:charset w:val="00"/>
    <w:family w:val="auto"/>
    <w:pitch w:val="default"/>
    <w:sig w:usb0="00000000" w:usb1="00000000" w:usb2="00000000" w:usb3="00000000" w:csb0="00040001" w:csb1="00000000"/>
  </w:font>
  <w:font w:name="AdvOTd3a5f740">
    <w:altName w:val="Segoe Print"/>
    <w:charset w:val="00"/>
    <w:family w:val="auto"/>
    <w:pitch w:val="default"/>
    <w:sig w:usb0="00000000" w:usb1="00000000" w:usb2="00000000" w:usb3="00000000" w:csb0="00040001" w:csb1="00000000"/>
  </w:font>
  <w:font w:name="AdvOT999035f4">
    <w:altName w:val="Times New Roman"/>
    <w:charset w:val="00"/>
    <w:family w:val="auto"/>
    <w:pitch w:val="default"/>
    <w:sig w:usb0="00000000" w:usb1="00000000" w:usb2="00000000" w:usb3="00000000" w:csb0="00040001" w:csb1="00000000"/>
  </w:font>
  <w:font w:name="AdvOT999035f4 + fb">
    <w:altName w:val="Segoe Print"/>
    <w:charset w:val="00"/>
    <w:family w:val="auto"/>
    <w:pitch w:val="default"/>
    <w:sig w:usb0="00000000" w:usb1="00000000" w:usb2="00000000" w:usb3="00000000" w:csb0="00040001" w:csb1="00000000"/>
  </w:font>
  <w:font w:name="AdvPS497E2">
    <w:altName w:val="Segoe Print"/>
    <w:charset w:val="00"/>
    <w:family w:val="auto"/>
    <w:pitch w:val="default"/>
    <w:sig w:usb0="00000000" w:usb1="00000000" w:usb2="00000000" w:usb3="00000000" w:csb0="00040001" w:csb1="00000000"/>
  </w:font>
  <w:font w:name="URWPalladioL-Roma">
    <w:altName w:val="Times New Roman"/>
    <w:charset w:val="00"/>
    <w:family w:val="auto"/>
    <w:pitch w:val="default"/>
    <w:sig w:usb0="00000000" w:usb1="00000000" w:usb2="00000000" w:usb3="00000000" w:csb0="00040001" w:csb1="00000000"/>
  </w:font>
  <w:font w:name="museo_sans300">
    <w:altName w:val="Segoe Print"/>
    <w:charset w:val="00"/>
    <w:family w:val="auto"/>
    <w:pitch w:val="default"/>
    <w:sig w:usb0="00000000" w:usb1="00000000" w:usb2="00000000" w:usb3="00000000" w:csb0="00040001" w:csb1="00000000"/>
  </w:font>
  <w:font w:name="CMSY10">
    <w:altName w:val="Segoe Print"/>
    <w:charset w:val="00"/>
    <w:family w:val="auto"/>
    <w:pitch w:val="default"/>
    <w:sig w:usb0="00000000" w:usb1="00000000" w:usb2="00000000" w:usb3="00000000" w:csb0="00040001" w:csb1="00000000"/>
  </w:font>
  <w:font w:name="AdvOTce71c481 . I">
    <w:altName w:val="Segoe Print"/>
    <w:charset w:val="00"/>
    <w:family w:val="auto"/>
    <w:pitch w:val="default"/>
    <w:sig w:usb0="00000000" w:usb1="00000000" w:usb2="00000000" w:usb3="00000000" w:csb0="00040001" w:csb1="00000000"/>
  </w:font>
  <w:font w:name="AdvOT863180fb">
    <w:altName w:val="Times New Roman"/>
    <w:charset w:val="00"/>
    <w:family w:val="auto"/>
    <w:pitch w:val="default"/>
    <w:sig w:usb0="00000000" w:usb1="00000000" w:usb2="00000000" w:usb3="00000000" w:csb0="00040001" w:csb1="00000000"/>
  </w:font>
  <w:font w:name="TimesNewRomanPSMT">
    <w:altName w:val="Times New Roman"/>
    <w:charset w:val="00"/>
    <w:family w:val="auto"/>
    <w:pitch w:val="default"/>
    <w:sig w:usb0="00000000" w:usb1="00000000" w:usb2="00000000" w:usb3="00000000" w:csb0="00040001" w:csb1="00000000"/>
  </w:font>
  <w:font w:name="AdvOT46dcae81">
    <w:altName w:val="Segoe Print"/>
    <w:charset w:val="00"/>
    <w:family w:val="auto"/>
    <w:pitch w:val="default"/>
    <w:sig w:usb0="00000000" w:usb1="00000000" w:usb2="00000000" w:usb3="00000000" w:csb0="00040001" w:csb1="00000000"/>
  </w:font>
  <w:font w:name="Cambria Math">
    <w:panose1 w:val="02040503050406030204"/>
    <w:charset w:val="00"/>
    <w:family w:val="roman"/>
    <w:pitch w:val="variable"/>
    <w:sig w:usb0="E00006FF" w:usb1="420024FF" w:usb2="02000000" w:usb3="00000000" w:csb0="0000019F" w:csb1="00000000"/>
  </w:font>
  <w:font w:name="AdvOT46dcae81 + fb">
    <w:altName w:val="Segoe Print"/>
    <w:charset w:val="00"/>
    <w:family w:val="auto"/>
    <w:pitch w:val="default"/>
    <w:sig w:usb0="00000000" w:usb1="00000000" w:usb2="00000000" w:usb3="00000000" w:csb0="00040001" w:csb1="00000000"/>
  </w:font>
  <w:font w:name="AdvOT87c935a5 + 03">
    <w:altName w:val="Segoe Print"/>
    <w:charset w:val="00"/>
    <w:family w:val="auto"/>
    <w:pitch w:val="default"/>
    <w:sig w:usb0="00000000" w:usb1="00000000" w:usb2="00000000" w:usb3="00000000" w:csb0="00040001" w:csb1="00000000"/>
  </w:font>
  <w:font w:name="Advsymbol">
    <w:altName w:val="Segoe Print"/>
    <w:charset w:val="00"/>
    <w:family w:val="auto"/>
    <w:pitch w:val="default"/>
    <w:sig w:usb0="00000000" w:usb1="00000000" w:usb2="00000000" w:usb3="00000000" w:csb0="00040001" w:csb1="00000000"/>
  </w:font>
  <w:font w:name="AdvMyriad_I">
    <w:altName w:val="Segoe Print"/>
    <w:charset w:val="00"/>
    <w:family w:val="auto"/>
    <w:pitch w:val="default"/>
    <w:sig w:usb0="00000000" w:usb1="00000000" w:usb2="00000000" w:usb3="00000000" w:csb0="00040001" w:csb1="00000000"/>
  </w:font>
  <w:font w:name="AdvOTce3d9a73">
    <w:altName w:val="Arial"/>
    <w:panose1 w:val="00000000000000000000"/>
    <w:charset w:val="00"/>
    <w:family w:val="swiss"/>
    <w:notTrueType/>
    <w:pitch w:val="default"/>
    <w:sig w:usb0="00000003" w:usb1="00000000" w:usb2="00000000" w:usb3="00000000" w:csb0="00000001" w:csb1="00000000"/>
  </w:font>
  <w:font w:name="AdvOTd168d80a . I">
    <w:altName w:val="Segoe Print"/>
    <w:charset w:val="00"/>
    <w:family w:val="auto"/>
    <w:pitch w:val="default"/>
    <w:sig w:usb0="00000000" w:usb1="00000000" w:usb2="00000000" w:usb3="00000000" w:csb0="00040001" w:csb1="00000000"/>
  </w:font>
  <w:font w:name="黑体">
    <w:altName w:val="SimHei"/>
    <w:panose1 w:val="02010609060101010101"/>
    <w:charset w:val="86"/>
    <w:family w:val="modern"/>
    <w:pitch w:val="fixed"/>
    <w:sig w:usb0="800002BF" w:usb1="38CF7CFA" w:usb2="00000016" w:usb3="00000000" w:csb0="00040001" w:csb1="00000000"/>
  </w:font>
  <w:font w:name="GulliverRM">
    <w:altName w:val="Segoe Print"/>
    <w:charset w:val="00"/>
    <w:family w:val="auto"/>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2FEB" w:rsidRDefault="00292FEB" w:rsidP="0037097A">
      <w:r>
        <w:separator/>
      </w:r>
    </w:p>
  </w:footnote>
  <w:footnote w:type="continuationSeparator" w:id="0">
    <w:p w:rsidR="00292FEB" w:rsidRDefault="00292FEB" w:rsidP="003709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075AF7"/>
    <w:multiLevelType w:val="hybridMultilevel"/>
    <w:tmpl w:val="19B0DCB2"/>
    <w:lvl w:ilvl="0" w:tplc="DE68DCFA">
      <w:start w:val="3"/>
      <w:numFmt w:val="decimal"/>
      <w:lvlText w:val="%1."/>
      <w:lvlJc w:val="left"/>
      <w:pPr>
        <w:ind w:left="226" w:hanging="360"/>
      </w:pPr>
      <w:rPr>
        <w:rFonts w:hint="default"/>
      </w:rPr>
    </w:lvl>
    <w:lvl w:ilvl="1" w:tplc="04090019" w:tentative="1">
      <w:start w:val="1"/>
      <w:numFmt w:val="lowerLetter"/>
      <w:lvlText w:val="%2)"/>
      <w:lvlJc w:val="left"/>
      <w:pPr>
        <w:ind w:left="706" w:hanging="420"/>
      </w:pPr>
    </w:lvl>
    <w:lvl w:ilvl="2" w:tplc="0409001B" w:tentative="1">
      <w:start w:val="1"/>
      <w:numFmt w:val="lowerRoman"/>
      <w:lvlText w:val="%3."/>
      <w:lvlJc w:val="right"/>
      <w:pPr>
        <w:ind w:left="1126" w:hanging="420"/>
      </w:pPr>
    </w:lvl>
    <w:lvl w:ilvl="3" w:tplc="0409000F" w:tentative="1">
      <w:start w:val="1"/>
      <w:numFmt w:val="decimal"/>
      <w:lvlText w:val="%4."/>
      <w:lvlJc w:val="left"/>
      <w:pPr>
        <w:ind w:left="1546" w:hanging="420"/>
      </w:pPr>
    </w:lvl>
    <w:lvl w:ilvl="4" w:tplc="04090019" w:tentative="1">
      <w:start w:val="1"/>
      <w:numFmt w:val="lowerLetter"/>
      <w:lvlText w:val="%5)"/>
      <w:lvlJc w:val="left"/>
      <w:pPr>
        <w:ind w:left="1966" w:hanging="420"/>
      </w:pPr>
    </w:lvl>
    <w:lvl w:ilvl="5" w:tplc="0409001B" w:tentative="1">
      <w:start w:val="1"/>
      <w:numFmt w:val="lowerRoman"/>
      <w:lvlText w:val="%6."/>
      <w:lvlJc w:val="right"/>
      <w:pPr>
        <w:ind w:left="2386" w:hanging="420"/>
      </w:pPr>
    </w:lvl>
    <w:lvl w:ilvl="6" w:tplc="0409000F" w:tentative="1">
      <w:start w:val="1"/>
      <w:numFmt w:val="decimal"/>
      <w:lvlText w:val="%7."/>
      <w:lvlJc w:val="left"/>
      <w:pPr>
        <w:ind w:left="2806" w:hanging="420"/>
      </w:pPr>
    </w:lvl>
    <w:lvl w:ilvl="7" w:tplc="04090019" w:tentative="1">
      <w:start w:val="1"/>
      <w:numFmt w:val="lowerLetter"/>
      <w:lvlText w:val="%8)"/>
      <w:lvlJc w:val="left"/>
      <w:pPr>
        <w:ind w:left="3226" w:hanging="420"/>
      </w:pPr>
    </w:lvl>
    <w:lvl w:ilvl="8" w:tplc="0409001B" w:tentative="1">
      <w:start w:val="1"/>
      <w:numFmt w:val="lowerRoman"/>
      <w:lvlText w:val="%9."/>
      <w:lvlJc w:val="right"/>
      <w:pPr>
        <w:ind w:left="3646" w:hanging="420"/>
      </w:pPr>
    </w:lvl>
  </w:abstractNum>
  <w:abstractNum w:abstractNumId="1" w15:restartNumberingAfterBreak="0">
    <w:nsid w:val="59BE3717"/>
    <w:multiLevelType w:val="singleLevel"/>
    <w:tmpl w:val="59BE3717"/>
    <w:lvl w:ilvl="0">
      <w:start w:val="3"/>
      <w:numFmt w:val="decimal"/>
      <w:suff w:val="nothing"/>
      <w:lvlText w:val="%1."/>
      <w:lvlJc w:val="left"/>
    </w:lvl>
  </w:abstractNum>
  <w:abstractNum w:abstractNumId="2" w15:restartNumberingAfterBreak="0">
    <w:nsid w:val="66C433F7"/>
    <w:multiLevelType w:val="hybridMultilevel"/>
    <w:tmpl w:val="67E89FB8"/>
    <w:lvl w:ilvl="0" w:tplc="AD2AA438">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季 晨瑞">
    <w15:presenceInfo w15:providerId="Windows Live" w15:userId="00062ef7903881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97A"/>
    <w:rsid w:val="000174A1"/>
    <w:rsid w:val="00023742"/>
    <w:rsid w:val="000275F5"/>
    <w:rsid w:val="00036D1D"/>
    <w:rsid w:val="00037B15"/>
    <w:rsid w:val="00040865"/>
    <w:rsid w:val="00044FC2"/>
    <w:rsid w:val="00056F84"/>
    <w:rsid w:val="00064E1B"/>
    <w:rsid w:val="00064E97"/>
    <w:rsid w:val="000716C7"/>
    <w:rsid w:val="000749DD"/>
    <w:rsid w:val="000817AA"/>
    <w:rsid w:val="00085BDC"/>
    <w:rsid w:val="000A4022"/>
    <w:rsid w:val="000A7E78"/>
    <w:rsid w:val="000B1CF4"/>
    <w:rsid w:val="000C105D"/>
    <w:rsid w:val="000C4DA8"/>
    <w:rsid w:val="000D3639"/>
    <w:rsid w:val="000E568E"/>
    <w:rsid w:val="000E5D76"/>
    <w:rsid w:val="000F082A"/>
    <w:rsid w:val="00100874"/>
    <w:rsid w:val="00123C2D"/>
    <w:rsid w:val="00124036"/>
    <w:rsid w:val="0012589F"/>
    <w:rsid w:val="0013380A"/>
    <w:rsid w:val="001427A5"/>
    <w:rsid w:val="00150FF9"/>
    <w:rsid w:val="00177A96"/>
    <w:rsid w:val="00183910"/>
    <w:rsid w:val="001860CB"/>
    <w:rsid w:val="00186C93"/>
    <w:rsid w:val="0019635C"/>
    <w:rsid w:val="001A2A5A"/>
    <w:rsid w:val="001A5E83"/>
    <w:rsid w:val="001B671C"/>
    <w:rsid w:val="001C455D"/>
    <w:rsid w:val="001E647C"/>
    <w:rsid w:val="00204A4A"/>
    <w:rsid w:val="002132D3"/>
    <w:rsid w:val="002315ED"/>
    <w:rsid w:val="00247CB4"/>
    <w:rsid w:val="00252512"/>
    <w:rsid w:val="00252B04"/>
    <w:rsid w:val="0027252E"/>
    <w:rsid w:val="002743B3"/>
    <w:rsid w:val="002912BA"/>
    <w:rsid w:val="00292BD8"/>
    <w:rsid w:val="00292FEB"/>
    <w:rsid w:val="00296164"/>
    <w:rsid w:val="00296D32"/>
    <w:rsid w:val="0029785E"/>
    <w:rsid w:val="002C7279"/>
    <w:rsid w:val="002D5651"/>
    <w:rsid w:val="002E4DA0"/>
    <w:rsid w:val="00344589"/>
    <w:rsid w:val="00345A34"/>
    <w:rsid w:val="0035046C"/>
    <w:rsid w:val="00353E05"/>
    <w:rsid w:val="00355B96"/>
    <w:rsid w:val="003579C7"/>
    <w:rsid w:val="00362EE2"/>
    <w:rsid w:val="00366722"/>
    <w:rsid w:val="0037097A"/>
    <w:rsid w:val="0037683B"/>
    <w:rsid w:val="00377B91"/>
    <w:rsid w:val="00386831"/>
    <w:rsid w:val="00391F7C"/>
    <w:rsid w:val="00393A3E"/>
    <w:rsid w:val="00394E58"/>
    <w:rsid w:val="003A41B3"/>
    <w:rsid w:val="003A6036"/>
    <w:rsid w:val="003B68C2"/>
    <w:rsid w:val="003C20C5"/>
    <w:rsid w:val="003E12C1"/>
    <w:rsid w:val="003E2938"/>
    <w:rsid w:val="003E65C0"/>
    <w:rsid w:val="003E6B71"/>
    <w:rsid w:val="003F1A2C"/>
    <w:rsid w:val="003F62EA"/>
    <w:rsid w:val="00401EE1"/>
    <w:rsid w:val="00413B06"/>
    <w:rsid w:val="004201CB"/>
    <w:rsid w:val="00430686"/>
    <w:rsid w:val="00455DFD"/>
    <w:rsid w:val="0046391C"/>
    <w:rsid w:val="004B325C"/>
    <w:rsid w:val="004C1273"/>
    <w:rsid w:val="004D558A"/>
    <w:rsid w:val="004E0B28"/>
    <w:rsid w:val="004E6719"/>
    <w:rsid w:val="004E71BB"/>
    <w:rsid w:val="0052176C"/>
    <w:rsid w:val="00524E39"/>
    <w:rsid w:val="00535400"/>
    <w:rsid w:val="00560E94"/>
    <w:rsid w:val="00562328"/>
    <w:rsid w:val="005720BC"/>
    <w:rsid w:val="00582424"/>
    <w:rsid w:val="00585EDD"/>
    <w:rsid w:val="00586A61"/>
    <w:rsid w:val="005A58EA"/>
    <w:rsid w:val="005A693D"/>
    <w:rsid w:val="005C4518"/>
    <w:rsid w:val="005D1E8D"/>
    <w:rsid w:val="005F11BA"/>
    <w:rsid w:val="005F210B"/>
    <w:rsid w:val="005F2DE0"/>
    <w:rsid w:val="006139AB"/>
    <w:rsid w:val="00632C5B"/>
    <w:rsid w:val="00640AAD"/>
    <w:rsid w:val="006423DA"/>
    <w:rsid w:val="00670C99"/>
    <w:rsid w:val="0067175F"/>
    <w:rsid w:val="00681928"/>
    <w:rsid w:val="00681EF7"/>
    <w:rsid w:val="006A1513"/>
    <w:rsid w:val="006A17E9"/>
    <w:rsid w:val="006B5306"/>
    <w:rsid w:val="006C59D2"/>
    <w:rsid w:val="006E33F6"/>
    <w:rsid w:val="006F263C"/>
    <w:rsid w:val="006F7132"/>
    <w:rsid w:val="00700BEC"/>
    <w:rsid w:val="00715F11"/>
    <w:rsid w:val="00717982"/>
    <w:rsid w:val="007308EE"/>
    <w:rsid w:val="00742BDA"/>
    <w:rsid w:val="00766548"/>
    <w:rsid w:val="0077266C"/>
    <w:rsid w:val="00777C68"/>
    <w:rsid w:val="00777E8F"/>
    <w:rsid w:val="00780D96"/>
    <w:rsid w:val="00795BBF"/>
    <w:rsid w:val="007A501E"/>
    <w:rsid w:val="007B2CCE"/>
    <w:rsid w:val="007D0A20"/>
    <w:rsid w:val="007E0E16"/>
    <w:rsid w:val="008119A9"/>
    <w:rsid w:val="008230BC"/>
    <w:rsid w:val="00830F75"/>
    <w:rsid w:val="00834154"/>
    <w:rsid w:val="00835A64"/>
    <w:rsid w:val="00852C13"/>
    <w:rsid w:val="00855950"/>
    <w:rsid w:val="00860E2E"/>
    <w:rsid w:val="00863A08"/>
    <w:rsid w:val="00875C6C"/>
    <w:rsid w:val="008B5DAC"/>
    <w:rsid w:val="008D21E3"/>
    <w:rsid w:val="008E0A6C"/>
    <w:rsid w:val="008E7555"/>
    <w:rsid w:val="008F1C34"/>
    <w:rsid w:val="008F290C"/>
    <w:rsid w:val="008F531D"/>
    <w:rsid w:val="009109B9"/>
    <w:rsid w:val="00915405"/>
    <w:rsid w:val="00917588"/>
    <w:rsid w:val="00922341"/>
    <w:rsid w:val="00923E49"/>
    <w:rsid w:val="00937DE4"/>
    <w:rsid w:val="00952E98"/>
    <w:rsid w:val="00954D84"/>
    <w:rsid w:val="0095533F"/>
    <w:rsid w:val="00966786"/>
    <w:rsid w:val="0098059B"/>
    <w:rsid w:val="00987460"/>
    <w:rsid w:val="009918ED"/>
    <w:rsid w:val="009A21A8"/>
    <w:rsid w:val="009A46AE"/>
    <w:rsid w:val="009B5A61"/>
    <w:rsid w:val="009C296C"/>
    <w:rsid w:val="009D555E"/>
    <w:rsid w:val="009E0300"/>
    <w:rsid w:val="009E082B"/>
    <w:rsid w:val="009E788B"/>
    <w:rsid w:val="009F5727"/>
    <w:rsid w:val="00A00EAB"/>
    <w:rsid w:val="00A07547"/>
    <w:rsid w:val="00A10423"/>
    <w:rsid w:val="00A2190A"/>
    <w:rsid w:val="00A21E6F"/>
    <w:rsid w:val="00A2637C"/>
    <w:rsid w:val="00A32F3D"/>
    <w:rsid w:val="00A33998"/>
    <w:rsid w:val="00A352E8"/>
    <w:rsid w:val="00A45E20"/>
    <w:rsid w:val="00A61C32"/>
    <w:rsid w:val="00A6407E"/>
    <w:rsid w:val="00A67A8D"/>
    <w:rsid w:val="00A67E5A"/>
    <w:rsid w:val="00A80ECF"/>
    <w:rsid w:val="00A82BA9"/>
    <w:rsid w:val="00A923B3"/>
    <w:rsid w:val="00A95568"/>
    <w:rsid w:val="00A969CA"/>
    <w:rsid w:val="00AF1095"/>
    <w:rsid w:val="00AF1D06"/>
    <w:rsid w:val="00AF7E79"/>
    <w:rsid w:val="00B00EAB"/>
    <w:rsid w:val="00B04613"/>
    <w:rsid w:val="00B1013A"/>
    <w:rsid w:val="00B10FB0"/>
    <w:rsid w:val="00B151CB"/>
    <w:rsid w:val="00B2052C"/>
    <w:rsid w:val="00B259D2"/>
    <w:rsid w:val="00B40D13"/>
    <w:rsid w:val="00B60D87"/>
    <w:rsid w:val="00B63B87"/>
    <w:rsid w:val="00B74583"/>
    <w:rsid w:val="00B91A20"/>
    <w:rsid w:val="00B93886"/>
    <w:rsid w:val="00BA2250"/>
    <w:rsid w:val="00BA44B9"/>
    <w:rsid w:val="00BA54A1"/>
    <w:rsid w:val="00BA66BF"/>
    <w:rsid w:val="00BB64FE"/>
    <w:rsid w:val="00BC2520"/>
    <w:rsid w:val="00BD464E"/>
    <w:rsid w:val="00BD48AF"/>
    <w:rsid w:val="00BE02A8"/>
    <w:rsid w:val="00BE7D63"/>
    <w:rsid w:val="00C0170B"/>
    <w:rsid w:val="00C12E55"/>
    <w:rsid w:val="00C259C7"/>
    <w:rsid w:val="00C460BD"/>
    <w:rsid w:val="00C60FE4"/>
    <w:rsid w:val="00C817EA"/>
    <w:rsid w:val="00C8451F"/>
    <w:rsid w:val="00CA0F68"/>
    <w:rsid w:val="00CA66F9"/>
    <w:rsid w:val="00CB506D"/>
    <w:rsid w:val="00CB7C38"/>
    <w:rsid w:val="00CC528A"/>
    <w:rsid w:val="00CC5CF1"/>
    <w:rsid w:val="00CC7F2D"/>
    <w:rsid w:val="00CD03C1"/>
    <w:rsid w:val="00CF1F91"/>
    <w:rsid w:val="00D06697"/>
    <w:rsid w:val="00D13318"/>
    <w:rsid w:val="00D206A6"/>
    <w:rsid w:val="00D46AF6"/>
    <w:rsid w:val="00D52FFE"/>
    <w:rsid w:val="00D54845"/>
    <w:rsid w:val="00D61CDC"/>
    <w:rsid w:val="00D62F1F"/>
    <w:rsid w:val="00D65A11"/>
    <w:rsid w:val="00D7740A"/>
    <w:rsid w:val="00D85D80"/>
    <w:rsid w:val="00D93D61"/>
    <w:rsid w:val="00D96C93"/>
    <w:rsid w:val="00D9734C"/>
    <w:rsid w:val="00DA0126"/>
    <w:rsid w:val="00DA30E8"/>
    <w:rsid w:val="00DB268F"/>
    <w:rsid w:val="00DB3AF5"/>
    <w:rsid w:val="00DB7CF6"/>
    <w:rsid w:val="00DC5B73"/>
    <w:rsid w:val="00DD6F35"/>
    <w:rsid w:val="00DD7103"/>
    <w:rsid w:val="00DE112D"/>
    <w:rsid w:val="00DE1E33"/>
    <w:rsid w:val="00DF59C7"/>
    <w:rsid w:val="00E20244"/>
    <w:rsid w:val="00E358C1"/>
    <w:rsid w:val="00E569B6"/>
    <w:rsid w:val="00E6185B"/>
    <w:rsid w:val="00E63C04"/>
    <w:rsid w:val="00E67D11"/>
    <w:rsid w:val="00E70210"/>
    <w:rsid w:val="00E97F74"/>
    <w:rsid w:val="00EA3A62"/>
    <w:rsid w:val="00EC05FE"/>
    <w:rsid w:val="00EC7908"/>
    <w:rsid w:val="00ED4CC6"/>
    <w:rsid w:val="00ED574B"/>
    <w:rsid w:val="00F015B2"/>
    <w:rsid w:val="00F12204"/>
    <w:rsid w:val="00F20922"/>
    <w:rsid w:val="00F21127"/>
    <w:rsid w:val="00F2285F"/>
    <w:rsid w:val="00F31D7E"/>
    <w:rsid w:val="00F475BB"/>
    <w:rsid w:val="00F6668E"/>
    <w:rsid w:val="00F6739F"/>
    <w:rsid w:val="00F721F6"/>
    <w:rsid w:val="00F77976"/>
    <w:rsid w:val="00F87934"/>
    <w:rsid w:val="00F922FB"/>
    <w:rsid w:val="00F9264E"/>
    <w:rsid w:val="00F93AFA"/>
    <w:rsid w:val="00FA0B4E"/>
    <w:rsid w:val="00FA1121"/>
    <w:rsid w:val="00FC073C"/>
    <w:rsid w:val="00FC0DDC"/>
    <w:rsid w:val="00FC70D4"/>
    <w:rsid w:val="00FE4EA4"/>
    <w:rsid w:val="00FE5C6E"/>
    <w:rsid w:val="00FF6147"/>
    <w:rsid w:val="01A86CFC"/>
    <w:rsid w:val="01C34E92"/>
    <w:rsid w:val="01C55004"/>
    <w:rsid w:val="01C827CC"/>
    <w:rsid w:val="01D65F60"/>
    <w:rsid w:val="024232FD"/>
    <w:rsid w:val="02636962"/>
    <w:rsid w:val="027303B7"/>
    <w:rsid w:val="02830591"/>
    <w:rsid w:val="02D91C89"/>
    <w:rsid w:val="02F87DD0"/>
    <w:rsid w:val="031F3069"/>
    <w:rsid w:val="03D6624F"/>
    <w:rsid w:val="03EC0C4A"/>
    <w:rsid w:val="04307315"/>
    <w:rsid w:val="047042B1"/>
    <w:rsid w:val="04816F28"/>
    <w:rsid w:val="04855C63"/>
    <w:rsid w:val="04963D69"/>
    <w:rsid w:val="04D34511"/>
    <w:rsid w:val="04D539D0"/>
    <w:rsid w:val="04E3244E"/>
    <w:rsid w:val="04E7412A"/>
    <w:rsid w:val="04EB396C"/>
    <w:rsid w:val="0532494D"/>
    <w:rsid w:val="053D79AE"/>
    <w:rsid w:val="05405415"/>
    <w:rsid w:val="05622C4D"/>
    <w:rsid w:val="05A347C3"/>
    <w:rsid w:val="05B817AF"/>
    <w:rsid w:val="05E53BA1"/>
    <w:rsid w:val="06372774"/>
    <w:rsid w:val="0642219E"/>
    <w:rsid w:val="065D6198"/>
    <w:rsid w:val="06F05AB4"/>
    <w:rsid w:val="0723668E"/>
    <w:rsid w:val="074B6677"/>
    <w:rsid w:val="075F1B1F"/>
    <w:rsid w:val="07786946"/>
    <w:rsid w:val="07E17AAD"/>
    <w:rsid w:val="08424F98"/>
    <w:rsid w:val="08960EC6"/>
    <w:rsid w:val="08BF1490"/>
    <w:rsid w:val="08C71F31"/>
    <w:rsid w:val="08F62AFF"/>
    <w:rsid w:val="093F0590"/>
    <w:rsid w:val="094A0A00"/>
    <w:rsid w:val="0A027FAF"/>
    <w:rsid w:val="0A960A11"/>
    <w:rsid w:val="0B2F6E7D"/>
    <w:rsid w:val="0B5E38D3"/>
    <w:rsid w:val="0BB94E78"/>
    <w:rsid w:val="0C1A088C"/>
    <w:rsid w:val="0C383C54"/>
    <w:rsid w:val="0C487C30"/>
    <w:rsid w:val="0C505ADB"/>
    <w:rsid w:val="0C677861"/>
    <w:rsid w:val="0C697A4D"/>
    <w:rsid w:val="0C867E9C"/>
    <w:rsid w:val="0C9148C8"/>
    <w:rsid w:val="0C9C3E6F"/>
    <w:rsid w:val="0CDB2272"/>
    <w:rsid w:val="0D101299"/>
    <w:rsid w:val="0D110D36"/>
    <w:rsid w:val="0D331ADC"/>
    <w:rsid w:val="0D744F20"/>
    <w:rsid w:val="0D811B4C"/>
    <w:rsid w:val="0D8D20B0"/>
    <w:rsid w:val="0D9A22BE"/>
    <w:rsid w:val="0DAD18C4"/>
    <w:rsid w:val="0DCE51CE"/>
    <w:rsid w:val="0E4A2891"/>
    <w:rsid w:val="0E5B5A51"/>
    <w:rsid w:val="0E5F3899"/>
    <w:rsid w:val="0E8119D9"/>
    <w:rsid w:val="0EA82F09"/>
    <w:rsid w:val="0EDC7B52"/>
    <w:rsid w:val="0F1C7A65"/>
    <w:rsid w:val="0F2C78DF"/>
    <w:rsid w:val="0F536D04"/>
    <w:rsid w:val="0FBC5023"/>
    <w:rsid w:val="0FC72FD9"/>
    <w:rsid w:val="103A4CDC"/>
    <w:rsid w:val="10743B18"/>
    <w:rsid w:val="108D1622"/>
    <w:rsid w:val="10CF3E96"/>
    <w:rsid w:val="11316833"/>
    <w:rsid w:val="11330CD7"/>
    <w:rsid w:val="1140439C"/>
    <w:rsid w:val="11D32DCF"/>
    <w:rsid w:val="12717713"/>
    <w:rsid w:val="12801FC0"/>
    <w:rsid w:val="128743A6"/>
    <w:rsid w:val="133A33AD"/>
    <w:rsid w:val="139E3C41"/>
    <w:rsid w:val="13C14BB0"/>
    <w:rsid w:val="145339DF"/>
    <w:rsid w:val="146E68A3"/>
    <w:rsid w:val="148D67BA"/>
    <w:rsid w:val="14917C6E"/>
    <w:rsid w:val="149237E1"/>
    <w:rsid w:val="14BE0AE0"/>
    <w:rsid w:val="14C8029F"/>
    <w:rsid w:val="1529483A"/>
    <w:rsid w:val="15A05F17"/>
    <w:rsid w:val="15EB6828"/>
    <w:rsid w:val="15ED688C"/>
    <w:rsid w:val="16BC44BA"/>
    <w:rsid w:val="17003ABA"/>
    <w:rsid w:val="171F299F"/>
    <w:rsid w:val="17344CAC"/>
    <w:rsid w:val="17461577"/>
    <w:rsid w:val="174E044D"/>
    <w:rsid w:val="17766E87"/>
    <w:rsid w:val="17976402"/>
    <w:rsid w:val="17E9256F"/>
    <w:rsid w:val="1821385E"/>
    <w:rsid w:val="18A42B4D"/>
    <w:rsid w:val="193515FA"/>
    <w:rsid w:val="198E4285"/>
    <w:rsid w:val="19D031C4"/>
    <w:rsid w:val="19F1786C"/>
    <w:rsid w:val="1A06702F"/>
    <w:rsid w:val="1A0E3274"/>
    <w:rsid w:val="1A0F1DC8"/>
    <w:rsid w:val="1A6620FD"/>
    <w:rsid w:val="1A750BD1"/>
    <w:rsid w:val="1AD9671C"/>
    <w:rsid w:val="1ADE5F05"/>
    <w:rsid w:val="1AE31480"/>
    <w:rsid w:val="1B150CFF"/>
    <w:rsid w:val="1B1C4C3F"/>
    <w:rsid w:val="1B4D5E50"/>
    <w:rsid w:val="1B747AC2"/>
    <w:rsid w:val="1C1D1F45"/>
    <w:rsid w:val="1C51573C"/>
    <w:rsid w:val="1C782270"/>
    <w:rsid w:val="1CDE460A"/>
    <w:rsid w:val="1D063C9B"/>
    <w:rsid w:val="1D3F0125"/>
    <w:rsid w:val="1D4B0C5A"/>
    <w:rsid w:val="1D747612"/>
    <w:rsid w:val="1DB06FE2"/>
    <w:rsid w:val="1DBF1444"/>
    <w:rsid w:val="1DE5381D"/>
    <w:rsid w:val="1E033516"/>
    <w:rsid w:val="1E310F57"/>
    <w:rsid w:val="1E472636"/>
    <w:rsid w:val="1E4D09D4"/>
    <w:rsid w:val="1E8C5F3B"/>
    <w:rsid w:val="1EA8587B"/>
    <w:rsid w:val="1EC41498"/>
    <w:rsid w:val="1EC56E6B"/>
    <w:rsid w:val="1EE53064"/>
    <w:rsid w:val="1EFD28DA"/>
    <w:rsid w:val="1EFD5B19"/>
    <w:rsid w:val="1F1D3714"/>
    <w:rsid w:val="1F4020DC"/>
    <w:rsid w:val="1F487B21"/>
    <w:rsid w:val="1F4F5138"/>
    <w:rsid w:val="1F5237EE"/>
    <w:rsid w:val="1F8F1843"/>
    <w:rsid w:val="1F9E7F5A"/>
    <w:rsid w:val="1FD62F07"/>
    <w:rsid w:val="20182100"/>
    <w:rsid w:val="204977DE"/>
    <w:rsid w:val="20713611"/>
    <w:rsid w:val="20BC48FD"/>
    <w:rsid w:val="20E52AB6"/>
    <w:rsid w:val="20FF20EB"/>
    <w:rsid w:val="21897F66"/>
    <w:rsid w:val="21965506"/>
    <w:rsid w:val="219E7DDB"/>
    <w:rsid w:val="21A11734"/>
    <w:rsid w:val="21EC44D5"/>
    <w:rsid w:val="22067767"/>
    <w:rsid w:val="22580A86"/>
    <w:rsid w:val="22760F4D"/>
    <w:rsid w:val="228A2147"/>
    <w:rsid w:val="229451EA"/>
    <w:rsid w:val="22C47CFB"/>
    <w:rsid w:val="23A2318F"/>
    <w:rsid w:val="23AF206E"/>
    <w:rsid w:val="23C6589B"/>
    <w:rsid w:val="242649C1"/>
    <w:rsid w:val="24290573"/>
    <w:rsid w:val="24320FCC"/>
    <w:rsid w:val="2483288A"/>
    <w:rsid w:val="24C97A59"/>
    <w:rsid w:val="24E74829"/>
    <w:rsid w:val="252F79BD"/>
    <w:rsid w:val="25895E8D"/>
    <w:rsid w:val="25D55BB6"/>
    <w:rsid w:val="25F83542"/>
    <w:rsid w:val="265227F9"/>
    <w:rsid w:val="26B055D7"/>
    <w:rsid w:val="26C77B18"/>
    <w:rsid w:val="27092E8E"/>
    <w:rsid w:val="270B0110"/>
    <w:rsid w:val="27365573"/>
    <w:rsid w:val="27387DF5"/>
    <w:rsid w:val="278E4370"/>
    <w:rsid w:val="27954D71"/>
    <w:rsid w:val="27AA0A49"/>
    <w:rsid w:val="27D771BC"/>
    <w:rsid w:val="282F289E"/>
    <w:rsid w:val="283944C9"/>
    <w:rsid w:val="28694824"/>
    <w:rsid w:val="287B0138"/>
    <w:rsid w:val="288A4344"/>
    <w:rsid w:val="28937D59"/>
    <w:rsid w:val="289B7BA0"/>
    <w:rsid w:val="28EB2CB4"/>
    <w:rsid w:val="28F777EF"/>
    <w:rsid w:val="292E0FDC"/>
    <w:rsid w:val="29321609"/>
    <w:rsid w:val="293D1F5E"/>
    <w:rsid w:val="295A71AB"/>
    <w:rsid w:val="29703CE0"/>
    <w:rsid w:val="299B413C"/>
    <w:rsid w:val="29AD2859"/>
    <w:rsid w:val="29C5258A"/>
    <w:rsid w:val="29EB087C"/>
    <w:rsid w:val="2A764455"/>
    <w:rsid w:val="2AB76F55"/>
    <w:rsid w:val="2B4A61FF"/>
    <w:rsid w:val="2B6C2F1C"/>
    <w:rsid w:val="2BB54B0C"/>
    <w:rsid w:val="2BE958C2"/>
    <w:rsid w:val="2C11018F"/>
    <w:rsid w:val="2C603F41"/>
    <w:rsid w:val="2C6B3135"/>
    <w:rsid w:val="2C714418"/>
    <w:rsid w:val="2C784FF1"/>
    <w:rsid w:val="2CA926E2"/>
    <w:rsid w:val="2D822C9B"/>
    <w:rsid w:val="2D887E7D"/>
    <w:rsid w:val="2D9F6A54"/>
    <w:rsid w:val="2DC66784"/>
    <w:rsid w:val="2E040E83"/>
    <w:rsid w:val="2E4131E5"/>
    <w:rsid w:val="2E4237F4"/>
    <w:rsid w:val="2E557A19"/>
    <w:rsid w:val="2E8024CC"/>
    <w:rsid w:val="2F02576E"/>
    <w:rsid w:val="2F3600C9"/>
    <w:rsid w:val="2FD65E27"/>
    <w:rsid w:val="302F2977"/>
    <w:rsid w:val="30341D64"/>
    <w:rsid w:val="306525A7"/>
    <w:rsid w:val="30722136"/>
    <w:rsid w:val="30880B11"/>
    <w:rsid w:val="308E5538"/>
    <w:rsid w:val="309261B2"/>
    <w:rsid w:val="30EC00A7"/>
    <w:rsid w:val="310B39F2"/>
    <w:rsid w:val="312E0CFB"/>
    <w:rsid w:val="31417E87"/>
    <w:rsid w:val="31443C95"/>
    <w:rsid w:val="316F4431"/>
    <w:rsid w:val="31745CEA"/>
    <w:rsid w:val="318F63E9"/>
    <w:rsid w:val="31B24260"/>
    <w:rsid w:val="32451CF3"/>
    <w:rsid w:val="32466247"/>
    <w:rsid w:val="32A04EFF"/>
    <w:rsid w:val="32B7359A"/>
    <w:rsid w:val="32D40531"/>
    <w:rsid w:val="330C78B8"/>
    <w:rsid w:val="33346410"/>
    <w:rsid w:val="33485F12"/>
    <w:rsid w:val="337106BA"/>
    <w:rsid w:val="3399689E"/>
    <w:rsid w:val="33DA0205"/>
    <w:rsid w:val="3410052D"/>
    <w:rsid w:val="3420788F"/>
    <w:rsid w:val="34BF7E38"/>
    <w:rsid w:val="350A7742"/>
    <w:rsid w:val="3524653D"/>
    <w:rsid w:val="35325A57"/>
    <w:rsid w:val="354969AB"/>
    <w:rsid w:val="35A1703F"/>
    <w:rsid w:val="35E32178"/>
    <w:rsid w:val="35EB05C3"/>
    <w:rsid w:val="35F51FE5"/>
    <w:rsid w:val="360C4D79"/>
    <w:rsid w:val="36D06235"/>
    <w:rsid w:val="36DE4177"/>
    <w:rsid w:val="372A476A"/>
    <w:rsid w:val="372A7BDB"/>
    <w:rsid w:val="373265E3"/>
    <w:rsid w:val="375A28BD"/>
    <w:rsid w:val="377E4B40"/>
    <w:rsid w:val="37837F17"/>
    <w:rsid w:val="37D10758"/>
    <w:rsid w:val="38455D4B"/>
    <w:rsid w:val="38EC23E1"/>
    <w:rsid w:val="3943642B"/>
    <w:rsid w:val="39A8152B"/>
    <w:rsid w:val="3A10764F"/>
    <w:rsid w:val="3A4356C3"/>
    <w:rsid w:val="3A5F3CCB"/>
    <w:rsid w:val="3AD8633A"/>
    <w:rsid w:val="3B2E66FA"/>
    <w:rsid w:val="3B3671C3"/>
    <w:rsid w:val="3B8A1EB9"/>
    <w:rsid w:val="3B976446"/>
    <w:rsid w:val="3BB86AE8"/>
    <w:rsid w:val="3BFA7182"/>
    <w:rsid w:val="3C01389E"/>
    <w:rsid w:val="3C247ED9"/>
    <w:rsid w:val="3C904553"/>
    <w:rsid w:val="3CAA5377"/>
    <w:rsid w:val="3CB76ECA"/>
    <w:rsid w:val="3CE72CB4"/>
    <w:rsid w:val="3D452CCF"/>
    <w:rsid w:val="3D8B2543"/>
    <w:rsid w:val="3D9D7C9F"/>
    <w:rsid w:val="3DA625D1"/>
    <w:rsid w:val="3DC22CD1"/>
    <w:rsid w:val="3DCA0CA9"/>
    <w:rsid w:val="3DDA1DFF"/>
    <w:rsid w:val="3E120402"/>
    <w:rsid w:val="3E505477"/>
    <w:rsid w:val="3EBA50A9"/>
    <w:rsid w:val="3EC81A63"/>
    <w:rsid w:val="3EE416A1"/>
    <w:rsid w:val="3F047A02"/>
    <w:rsid w:val="3F307CC4"/>
    <w:rsid w:val="3F6E4BD0"/>
    <w:rsid w:val="3FBA4508"/>
    <w:rsid w:val="3FF528DF"/>
    <w:rsid w:val="40445760"/>
    <w:rsid w:val="408C53B7"/>
    <w:rsid w:val="40CE4DF2"/>
    <w:rsid w:val="40DD3D10"/>
    <w:rsid w:val="412D6CE6"/>
    <w:rsid w:val="41974447"/>
    <w:rsid w:val="41A81162"/>
    <w:rsid w:val="41A81498"/>
    <w:rsid w:val="41D851BD"/>
    <w:rsid w:val="41FE6628"/>
    <w:rsid w:val="420F0956"/>
    <w:rsid w:val="428B35D8"/>
    <w:rsid w:val="429A49B5"/>
    <w:rsid w:val="429F29BB"/>
    <w:rsid w:val="42A750BB"/>
    <w:rsid w:val="42B6487F"/>
    <w:rsid w:val="43021072"/>
    <w:rsid w:val="430465EA"/>
    <w:rsid w:val="43417C4F"/>
    <w:rsid w:val="434429D7"/>
    <w:rsid w:val="43687C64"/>
    <w:rsid w:val="438F75FC"/>
    <w:rsid w:val="43A30E7C"/>
    <w:rsid w:val="43A8748B"/>
    <w:rsid w:val="43AE5476"/>
    <w:rsid w:val="43B86D5E"/>
    <w:rsid w:val="43F9089E"/>
    <w:rsid w:val="445451BC"/>
    <w:rsid w:val="452009E9"/>
    <w:rsid w:val="45303FB6"/>
    <w:rsid w:val="4536093C"/>
    <w:rsid w:val="456812D1"/>
    <w:rsid w:val="45E16FB5"/>
    <w:rsid w:val="46A145A1"/>
    <w:rsid w:val="46AD3F94"/>
    <w:rsid w:val="46BD0D36"/>
    <w:rsid w:val="46DA7F31"/>
    <w:rsid w:val="474C02E1"/>
    <w:rsid w:val="4757610E"/>
    <w:rsid w:val="479D3ABB"/>
    <w:rsid w:val="47D83646"/>
    <w:rsid w:val="48304439"/>
    <w:rsid w:val="483816C5"/>
    <w:rsid w:val="48446267"/>
    <w:rsid w:val="486A7A94"/>
    <w:rsid w:val="48752FA0"/>
    <w:rsid w:val="488870B0"/>
    <w:rsid w:val="489F7F0B"/>
    <w:rsid w:val="48DC7C25"/>
    <w:rsid w:val="48FE4CDA"/>
    <w:rsid w:val="495F6BFB"/>
    <w:rsid w:val="49AC74C9"/>
    <w:rsid w:val="49F016CF"/>
    <w:rsid w:val="49FB0717"/>
    <w:rsid w:val="4A156C60"/>
    <w:rsid w:val="4A253439"/>
    <w:rsid w:val="4A371A8B"/>
    <w:rsid w:val="4A50212B"/>
    <w:rsid w:val="4A55120E"/>
    <w:rsid w:val="4A8637C8"/>
    <w:rsid w:val="4AD659FC"/>
    <w:rsid w:val="4AFA50D2"/>
    <w:rsid w:val="4B375A36"/>
    <w:rsid w:val="4BB60605"/>
    <w:rsid w:val="4BF53233"/>
    <w:rsid w:val="4C002E1B"/>
    <w:rsid w:val="4C6E532D"/>
    <w:rsid w:val="4C844674"/>
    <w:rsid w:val="4CBD5700"/>
    <w:rsid w:val="4CD4703E"/>
    <w:rsid w:val="4CE06B3F"/>
    <w:rsid w:val="4D9E769E"/>
    <w:rsid w:val="4DA8222A"/>
    <w:rsid w:val="4DD508C5"/>
    <w:rsid w:val="4DE212C7"/>
    <w:rsid w:val="4E176793"/>
    <w:rsid w:val="4E5B36CC"/>
    <w:rsid w:val="4E6C3CAA"/>
    <w:rsid w:val="4EBC4AD2"/>
    <w:rsid w:val="4EF06280"/>
    <w:rsid w:val="4F024D29"/>
    <w:rsid w:val="50EE247D"/>
    <w:rsid w:val="51282094"/>
    <w:rsid w:val="51431F6C"/>
    <w:rsid w:val="514864B8"/>
    <w:rsid w:val="514A48B8"/>
    <w:rsid w:val="519B048B"/>
    <w:rsid w:val="51E6603A"/>
    <w:rsid w:val="51E87980"/>
    <w:rsid w:val="520C7ACD"/>
    <w:rsid w:val="5221194F"/>
    <w:rsid w:val="529666BB"/>
    <w:rsid w:val="52A97D01"/>
    <w:rsid w:val="52BC6BEB"/>
    <w:rsid w:val="52D92C21"/>
    <w:rsid w:val="52DC341F"/>
    <w:rsid w:val="52E8608E"/>
    <w:rsid w:val="5383596A"/>
    <w:rsid w:val="539224A5"/>
    <w:rsid w:val="53C53BDC"/>
    <w:rsid w:val="53CA5D67"/>
    <w:rsid w:val="53CB7BC5"/>
    <w:rsid w:val="53CF7DE7"/>
    <w:rsid w:val="53F6449D"/>
    <w:rsid w:val="542E5D30"/>
    <w:rsid w:val="54B40024"/>
    <w:rsid w:val="54D71E98"/>
    <w:rsid w:val="559A0A0E"/>
    <w:rsid w:val="55EE19D6"/>
    <w:rsid w:val="560912A1"/>
    <w:rsid w:val="56841788"/>
    <w:rsid w:val="569C5BA0"/>
    <w:rsid w:val="56CA7F97"/>
    <w:rsid w:val="570D0328"/>
    <w:rsid w:val="574368B5"/>
    <w:rsid w:val="57CB7F11"/>
    <w:rsid w:val="58200B89"/>
    <w:rsid w:val="582C7095"/>
    <w:rsid w:val="587E02CE"/>
    <w:rsid w:val="58840419"/>
    <w:rsid w:val="58F6617D"/>
    <w:rsid w:val="591E2939"/>
    <w:rsid w:val="59221632"/>
    <w:rsid w:val="59547D5A"/>
    <w:rsid w:val="597202F2"/>
    <w:rsid w:val="598D13AC"/>
    <w:rsid w:val="599E24D9"/>
    <w:rsid w:val="59C444DE"/>
    <w:rsid w:val="59CB6D92"/>
    <w:rsid w:val="59DA2BD5"/>
    <w:rsid w:val="59EE5900"/>
    <w:rsid w:val="59FC7B37"/>
    <w:rsid w:val="5A04306F"/>
    <w:rsid w:val="5A0E3CE0"/>
    <w:rsid w:val="5A3F4253"/>
    <w:rsid w:val="5A6F78BE"/>
    <w:rsid w:val="5AA80801"/>
    <w:rsid w:val="5ACB21C8"/>
    <w:rsid w:val="5B133B6F"/>
    <w:rsid w:val="5BEC7956"/>
    <w:rsid w:val="5C8D0D52"/>
    <w:rsid w:val="5C953E7B"/>
    <w:rsid w:val="5C9979B0"/>
    <w:rsid w:val="5CB879D3"/>
    <w:rsid w:val="5CEC02AE"/>
    <w:rsid w:val="5CF20683"/>
    <w:rsid w:val="5D264411"/>
    <w:rsid w:val="5D325A55"/>
    <w:rsid w:val="5D626869"/>
    <w:rsid w:val="5D6D2D19"/>
    <w:rsid w:val="5D7A625C"/>
    <w:rsid w:val="5D9B5ABD"/>
    <w:rsid w:val="5E02598E"/>
    <w:rsid w:val="5E795456"/>
    <w:rsid w:val="5EB0363B"/>
    <w:rsid w:val="5EB94D87"/>
    <w:rsid w:val="5EC96CFF"/>
    <w:rsid w:val="5F847BAE"/>
    <w:rsid w:val="60524BCB"/>
    <w:rsid w:val="605C3120"/>
    <w:rsid w:val="606B5A3D"/>
    <w:rsid w:val="60B07D56"/>
    <w:rsid w:val="60C801F7"/>
    <w:rsid w:val="60F37795"/>
    <w:rsid w:val="612430D5"/>
    <w:rsid w:val="612A55BD"/>
    <w:rsid w:val="612D381D"/>
    <w:rsid w:val="616A3423"/>
    <w:rsid w:val="618138A1"/>
    <w:rsid w:val="61997841"/>
    <w:rsid w:val="621B482F"/>
    <w:rsid w:val="62323DED"/>
    <w:rsid w:val="62F709A9"/>
    <w:rsid w:val="630C58AE"/>
    <w:rsid w:val="631B103A"/>
    <w:rsid w:val="631F0E73"/>
    <w:rsid w:val="63480521"/>
    <w:rsid w:val="63790F39"/>
    <w:rsid w:val="63FA65CE"/>
    <w:rsid w:val="64A451BF"/>
    <w:rsid w:val="64A64695"/>
    <w:rsid w:val="64B41286"/>
    <w:rsid w:val="64BC2969"/>
    <w:rsid w:val="64BC48B1"/>
    <w:rsid w:val="64D60D6A"/>
    <w:rsid w:val="64F73ABF"/>
    <w:rsid w:val="65041A5F"/>
    <w:rsid w:val="650B5FB8"/>
    <w:rsid w:val="6539227E"/>
    <w:rsid w:val="653D7080"/>
    <w:rsid w:val="657D330A"/>
    <w:rsid w:val="65B701D7"/>
    <w:rsid w:val="65CD34A7"/>
    <w:rsid w:val="65F65C14"/>
    <w:rsid w:val="661C7189"/>
    <w:rsid w:val="66295688"/>
    <w:rsid w:val="66602649"/>
    <w:rsid w:val="667F2E2E"/>
    <w:rsid w:val="66D74FD3"/>
    <w:rsid w:val="66FB4CEE"/>
    <w:rsid w:val="67034A39"/>
    <w:rsid w:val="670F243D"/>
    <w:rsid w:val="6726203E"/>
    <w:rsid w:val="672A2647"/>
    <w:rsid w:val="672F751E"/>
    <w:rsid w:val="67884856"/>
    <w:rsid w:val="67887F4B"/>
    <w:rsid w:val="688D5F07"/>
    <w:rsid w:val="68A04BFD"/>
    <w:rsid w:val="68C74BA9"/>
    <w:rsid w:val="68D118CD"/>
    <w:rsid w:val="68EC4744"/>
    <w:rsid w:val="68EF0EE9"/>
    <w:rsid w:val="69075CB8"/>
    <w:rsid w:val="69437593"/>
    <w:rsid w:val="6995305E"/>
    <w:rsid w:val="69B52A39"/>
    <w:rsid w:val="69D32C51"/>
    <w:rsid w:val="6A093BA5"/>
    <w:rsid w:val="6A171EEF"/>
    <w:rsid w:val="6A4D0ABB"/>
    <w:rsid w:val="6A5324F1"/>
    <w:rsid w:val="6AC74A8C"/>
    <w:rsid w:val="6AD832B4"/>
    <w:rsid w:val="6B457EEA"/>
    <w:rsid w:val="6B70730A"/>
    <w:rsid w:val="6BD75A1F"/>
    <w:rsid w:val="6BDC6BAF"/>
    <w:rsid w:val="6C010C00"/>
    <w:rsid w:val="6C181ACD"/>
    <w:rsid w:val="6C1D0860"/>
    <w:rsid w:val="6C517023"/>
    <w:rsid w:val="6CA64B08"/>
    <w:rsid w:val="6CB318C6"/>
    <w:rsid w:val="6CB933A7"/>
    <w:rsid w:val="6D5036A1"/>
    <w:rsid w:val="6D845C5F"/>
    <w:rsid w:val="6DB35C94"/>
    <w:rsid w:val="6DDD2F0C"/>
    <w:rsid w:val="6E2A7729"/>
    <w:rsid w:val="6E3D5497"/>
    <w:rsid w:val="6E980113"/>
    <w:rsid w:val="6EDD2F4E"/>
    <w:rsid w:val="6F3A4251"/>
    <w:rsid w:val="6F4F78F1"/>
    <w:rsid w:val="6F6D03DA"/>
    <w:rsid w:val="6F6F2EF3"/>
    <w:rsid w:val="6FBF0659"/>
    <w:rsid w:val="6FDC5505"/>
    <w:rsid w:val="6FE94ACE"/>
    <w:rsid w:val="6FFB382F"/>
    <w:rsid w:val="70233529"/>
    <w:rsid w:val="702F2863"/>
    <w:rsid w:val="7058206B"/>
    <w:rsid w:val="70863552"/>
    <w:rsid w:val="712D5419"/>
    <w:rsid w:val="713437DA"/>
    <w:rsid w:val="717E434A"/>
    <w:rsid w:val="718E36E0"/>
    <w:rsid w:val="719D3A6A"/>
    <w:rsid w:val="71DC4607"/>
    <w:rsid w:val="71DC5965"/>
    <w:rsid w:val="71E81D0A"/>
    <w:rsid w:val="71ED4BE2"/>
    <w:rsid w:val="723F155B"/>
    <w:rsid w:val="724B3ED5"/>
    <w:rsid w:val="72600412"/>
    <w:rsid w:val="72673ACB"/>
    <w:rsid w:val="726C79D3"/>
    <w:rsid w:val="728C66D7"/>
    <w:rsid w:val="728E0FE9"/>
    <w:rsid w:val="728E4C88"/>
    <w:rsid w:val="72921B96"/>
    <w:rsid w:val="72926B7B"/>
    <w:rsid w:val="730F0DA0"/>
    <w:rsid w:val="736E7E15"/>
    <w:rsid w:val="737D6A00"/>
    <w:rsid w:val="7391069E"/>
    <w:rsid w:val="73AA5AB7"/>
    <w:rsid w:val="73B13575"/>
    <w:rsid w:val="73CC687A"/>
    <w:rsid w:val="74035414"/>
    <w:rsid w:val="741E5AD7"/>
    <w:rsid w:val="74645A47"/>
    <w:rsid w:val="749846D6"/>
    <w:rsid w:val="74C27E8B"/>
    <w:rsid w:val="74D93F13"/>
    <w:rsid w:val="74DC0F8D"/>
    <w:rsid w:val="74E91FBE"/>
    <w:rsid w:val="74EE4703"/>
    <w:rsid w:val="754619F9"/>
    <w:rsid w:val="75661A5C"/>
    <w:rsid w:val="756F213F"/>
    <w:rsid w:val="758C4D38"/>
    <w:rsid w:val="75A25736"/>
    <w:rsid w:val="75DC79B9"/>
    <w:rsid w:val="7657334D"/>
    <w:rsid w:val="765D48D8"/>
    <w:rsid w:val="767009D5"/>
    <w:rsid w:val="76835A29"/>
    <w:rsid w:val="76A9079D"/>
    <w:rsid w:val="76B119C1"/>
    <w:rsid w:val="76BA6371"/>
    <w:rsid w:val="76CD7180"/>
    <w:rsid w:val="76DE2061"/>
    <w:rsid w:val="771466A2"/>
    <w:rsid w:val="7730101D"/>
    <w:rsid w:val="77807C6E"/>
    <w:rsid w:val="78061171"/>
    <w:rsid w:val="780C1A89"/>
    <w:rsid w:val="7862777C"/>
    <w:rsid w:val="786D7AC6"/>
    <w:rsid w:val="788D0C6D"/>
    <w:rsid w:val="788D0E65"/>
    <w:rsid w:val="791D24A3"/>
    <w:rsid w:val="79240517"/>
    <w:rsid w:val="794D6BCB"/>
    <w:rsid w:val="79625A29"/>
    <w:rsid w:val="79734E58"/>
    <w:rsid w:val="798A04B0"/>
    <w:rsid w:val="7A021DC2"/>
    <w:rsid w:val="7A074E8A"/>
    <w:rsid w:val="7A1E2D72"/>
    <w:rsid w:val="7A3365CF"/>
    <w:rsid w:val="7A5C482E"/>
    <w:rsid w:val="7A5F502B"/>
    <w:rsid w:val="7A6C3A20"/>
    <w:rsid w:val="7A7B2C7D"/>
    <w:rsid w:val="7AF77765"/>
    <w:rsid w:val="7B791A6D"/>
    <w:rsid w:val="7BB47CB0"/>
    <w:rsid w:val="7BB8436B"/>
    <w:rsid w:val="7BD642E3"/>
    <w:rsid w:val="7BEB3B22"/>
    <w:rsid w:val="7BEF5581"/>
    <w:rsid w:val="7C02369E"/>
    <w:rsid w:val="7C91282A"/>
    <w:rsid w:val="7CB56314"/>
    <w:rsid w:val="7CE1149D"/>
    <w:rsid w:val="7CE5123C"/>
    <w:rsid w:val="7CF6722D"/>
    <w:rsid w:val="7CFE3749"/>
    <w:rsid w:val="7D15087D"/>
    <w:rsid w:val="7D372806"/>
    <w:rsid w:val="7D7B0CD6"/>
    <w:rsid w:val="7DAC72D5"/>
    <w:rsid w:val="7DBA447F"/>
    <w:rsid w:val="7DD854AC"/>
    <w:rsid w:val="7E5F2B23"/>
    <w:rsid w:val="7E7717B2"/>
    <w:rsid w:val="7E856F2D"/>
    <w:rsid w:val="7EA05D8F"/>
    <w:rsid w:val="7EAD6E71"/>
    <w:rsid w:val="7EB00555"/>
    <w:rsid w:val="7ECA2C26"/>
    <w:rsid w:val="7ED74926"/>
    <w:rsid w:val="7ED91C3B"/>
    <w:rsid w:val="7EE52D21"/>
    <w:rsid w:val="7F0918FE"/>
    <w:rsid w:val="7F256F77"/>
    <w:rsid w:val="7F374E3B"/>
    <w:rsid w:val="7F3C7A85"/>
    <w:rsid w:val="7F6E5D72"/>
    <w:rsid w:val="7F770B03"/>
    <w:rsid w:val="7FB173E0"/>
    <w:rsid w:val="7FC46604"/>
    <w:rsid w:val="7FCA5CB5"/>
    <w:rsid w:val="7FDC425D"/>
    <w:rsid w:val="7FE60F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4D096F4"/>
  <w15:chartTrackingRefBased/>
  <w15:docId w15:val="{FB1C6F9D-A7F4-41B0-8029-27D58FA1A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Calibri" w:hAnsi="Calibri"/>
      <w:kern w:val="2"/>
      <w:sz w:val="21"/>
      <w:szCs w:val="24"/>
    </w:rPr>
  </w:style>
  <w:style w:type="paragraph" w:styleId="1">
    <w:name w:val="heading 1"/>
    <w:basedOn w:val="a"/>
    <w:next w:val="a"/>
    <w:qFormat/>
    <w:pPr>
      <w:spacing w:before="100" w:beforeAutospacing="1" w:after="100" w:afterAutospacing="1"/>
      <w:jc w:val="left"/>
      <w:outlineLvl w:val="0"/>
    </w:pPr>
    <w:rPr>
      <w:rFonts w:ascii="宋体" w:hAnsi="宋体" w:hint="eastAsia"/>
      <w:b/>
      <w:kern w:val="44"/>
      <w:sz w:val="48"/>
      <w:szCs w:val="48"/>
    </w:rPr>
  </w:style>
  <w:style w:type="paragraph" w:styleId="2">
    <w:name w:val="heading 2"/>
    <w:basedOn w:val="a"/>
    <w:next w:val="a"/>
    <w:qFormat/>
    <w:pPr>
      <w:spacing w:before="100" w:beforeAutospacing="1" w:after="100" w:afterAutospacing="1"/>
      <w:jc w:val="left"/>
      <w:outlineLvl w:val="1"/>
    </w:pPr>
    <w:rPr>
      <w:rFonts w:ascii="宋体" w:hAnsi="宋体" w:hint="eastAsia"/>
      <w:b/>
      <w:kern w:val="0"/>
      <w:sz w:val="36"/>
      <w:szCs w:val="36"/>
    </w:rPr>
  </w:style>
  <w:style w:type="paragraph" w:styleId="4">
    <w:name w:val="heading 4"/>
    <w:basedOn w:val="a"/>
    <w:next w:val="a"/>
    <w:qFormat/>
    <w:pPr>
      <w:spacing w:before="100" w:beforeAutospacing="1" w:after="100" w:afterAutospacing="1"/>
      <w:jc w:val="left"/>
      <w:outlineLvl w:val="3"/>
    </w:pPr>
    <w:rPr>
      <w:rFonts w:ascii="宋体" w:hAnsi="宋体" w:hint="eastAsia"/>
      <w:b/>
      <w:kern w:val="0"/>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Emphasis"/>
    <w:qFormat/>
    <w:rPr>
      <w:i/>
    </w:rPr>
  </w:style>
  <w:style w:type="character" w:styleId="a4">
    <w:name w:val="Hyperlink"/>
    <w:rPr>
      <w:color w:val="0000FF"/>
      <w:u w:val="single"/>
    </w:rPr>
  </w:style>
  <w:style w:type="character" w:customStyle="1" w:styleId="fontstyle31">
    <w:name w:val="fontstyle31"/>
    <w:rPr>
      <w:rFonts w:ascii="AdvOT9d60b855 . B" w:eastAsia="AdvOT9d60b855 . B" w:hAnsi="AdvOT9d60b855 . B" w:cs="AdvOT9d60b855 . B"/>
      <w:b w:val="0"/>
      <w:i w:val="0"/>
      <w:color w:val="000000"/>
      <w:sz w:val="32"/>
      <w:szCs w:val="32"/>
    </w:rPr>
  </w:style>
  <w:style w:type="character" w:customStyle="1" w:styleId="fontstyle101">
    <w:name w:val="fontstyle101"/>
    <w:rPr>
      <w:rFonts w:ascii="AdvOT999035f4 + 20" w:eastAsia="AdvOT999035f4 + 20" w:hAnsi="AdvOT999035f4 + 20" w:cs="AdvOT999035f4 + 20"/>
      <w:b w:val="0"/>
      <w:i w:val="0"/>
      <w:color w:val="000000"/>
      <w:sz w:val="18"/>
      <w:szCs w:val="18"/>
    </w:rPr>
  </w:style>
  <w:style w:type="character" w:customStyle="1" w:styleId="fontstyle81">
    <w:name w:val="fontstyle81"/>
    <w:rPr>
      <w:rFonts w:ascii="AdvOT2c8ce45a" w:eastAsia="AdvOT2c8ce45a" w:hAnsi="AdvOT2c8ce45a" w:cs="AdvOT2c8ce45a"/>
      <w:b w:val="0"/>
      <w:i w:val="0"/>
      <w:color w:val="2C4144"/>
      <w:sz w:val="16"/>
      <w:szCs w:val="16"/>
    </w:rPr>
  </w:style>
  <w:style w:type="character" w:customStyle="1" w:styleId="fontstyle41">
    <w:name w:val="fontstyle41"/>
    <w:rPr>
      <w:rFonts w:ascii="AdvOTaa6301a5 . B" w:eastAsia="AdvOTaa6301a5 . B" w:hAnsi="AdvOTaa6301a5 . B" w:cs="AdvOTaa6301a5 . B"/>
      <w:b w:val="0"/>
      <w:i w:val="0"/>
      <w:color w:val="000000"/>
      <w:sz w:val="10"/>
      <w:szCs w:val="10"/>
    </w:rPr>
  </w:style>
  <w:style w:type="character" w:customStyle="1" w:styleId="fontstyle112">
    <w:name w:val="fontstyle112"/>
    <w:rPr>
      <w:rFonts w:ascii="AdvOTaa6301a5 . B" w:eastAsia="AdvOTaa6301a5 . B" w:hAnsi="AdvOTaa6301a5 . B" w:cs="AdvOTaa6301a5 . B"/>
      <w:b w:val="0"/>
      <w:i w:val="0"/>
      <w:color w:val="000000"/>
      <w:sz w:val="10"/>
      <w:szCs w:val="10"/>
    </w:rPr>
  </w:style>
  <w:style w:type="character" w:customStyle="1" w:styleId="fontstyle61">
    <w:name w:val="fontstyle61"/>
    <w:rPr>
      <w:rFonts w:ascii="AdvOT358878cb . I" w:eastAsia="AdvOT358878cb . I" w:hAnsi="AdvOT358878cb . I" w:cs="AdvOT358878cb . I"/>
      <w:b w:val="0"/>
      <w:i w:val="0"/>
      <w:color w:val="000000"/>
      <w:sz w:val="16"/>
      <w:szCs w:val="16"/>
    </w:rPr>
  </w:style>
  <w:style w:type="character" w:customStyle="1" w:styleId="fontstyle71">
    <w:name w:val="fontstyle71"/>
    <w:rPr>
      <w:rFonts w:ascii="AdvOT4199d003 + 20" w:eastAsia="AdvOT4199d003 + 20" w:hAnsi="AdvOT4199d003 + 20" w:cs="AdvOT4199d003 + 20"/>
      <w:b w:val="0"/>
      <w:i w:val="0"/>
      <w:color w:val="000000"/>
      <w:sz w:val="16"/>
      <w:szCs w:val="16"/>
    </w:rPr>
  </w:style>
  <w:style w:type="character" w:customStyle="1" w:styleId="fontstyle21">
    <w:name w:val="fontstyle21"/>
    <w:rPr>
      <w:rFonts w:ascii="AdvOTc8b77491 . I" w:eastAsia="AdvOTc8b77491 . I" w:hAnsi="AdvOTc8b77491 . I" w:cs="AdvOTc8b77491 . I"/>
      <w:b w:val="0"/>
      <w:i w:val="0"/>
      <w:color w:val="000000"/>
      <w:sz w:val="32"/>
      <w:szCs w:val="32"/>
    </w:rPr>
  </w:style>
  <w:style w:type="character" w:customStyle="1" w:styleId="fontstyle91">
    <w:name w:val="fontstyle91"/>
    <w:rPr>
      <w:rFonts w:ascii="Times-Roman" w:eastAsia="Times-Roman" w:hAnsi="Times-Roman" w:cs="Times-Roman"/>
      <w:b w:val="0"/>
      <w:i w:val="0"/>
      <w:color w:val="000000"/>
      <w:sz w:val="16"/>
      <w:szCs w:val="16"/>
    </w:rPr>
  </w:style>
  <w:style w:type="character" w:customStyle="1" w:styleId="fontstyle51">
    <w:name w:val="fontstyle51"/>
    <w:rPr>
      <w:rFonts w:ascii="AdvOTaa6301a5 . B + 20" w:eastAsia="AdvOTaa6301a5 . B + 20" w:hAnsi="AdvOTaa6301a5 . B + 20" w:cs="AdvOTaa6301a5 . B + 20"/>
      <w:b w:val="0"/>
      <w:i w:val="0"/>
      <w:color w:val="000000"/>
      <w:sz w:val="10"/>
      <w:szCs w:val="10"/>
    </w:rPr>
  </w:style>
  <w:style w:type="character" w:customStyle="1" w:styleId="fontstyle01">
    <w:name w:val="fontstyle01"/>
    <w:rPr>
      <w:rFonts w:ascii="AdvOT2c8ce45a" w:eastAsia="AdvOT2c8ce45a" w:hAnsi="AdvOT2c8ce45a" w:cs="AdvOT2c8ce45a"/>
      <w:b w:val="0"/>
      <w:i w:val="0"/>
      <w:color w:val="000000"/>
      <w:sz w:val="32"/>
      <w:szCs w:val="32"/>
    </w:rPr>
  </w:style>
  <w:style w:type="character" w:customStyle="1" w:styleId="fontstyle11">
    <w:name w:val="fontstyle11"/>
    <w:rPr>
      <w:rFonts w:ascii="AdvOT999035f4 + 20" w:eastAsia="AdvOT999035f4 + 20" w:hAnsi="AdvOT999035f4 + 20" w:cs="AdvOT999035f4 + 20"/>
      <w:b w:val="0"/>
      <w:i w:val="0"/>
      <w:color w:val="000000"/>
      <w:sz w:val="18"/>
      <w:szCs w:val="18"/>
    </w:rPr>
  </w:style>
  <w:style w:type="paragraph" w:styleId="a5">
    <w:name w:val="Normal (Web)"/>
    <w:basedOn w:val="a"/>
    <w:rPr>
      <w:sz w:val="24"/>
    </w:rPr>
  </w:style>
  <w:style w:type="table" w:styleId="a6">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rsid w:val="0037097A"/>
    <w:pPr>
      <w:pBdr>
        <w:bottom w:val="single" w:sz="6" w:space="1" w:color="auto"/>
      </w:pBdr>
      <w:tabs>
        <w:tab w:val="center" w:pos="4153"/>
        <w:tab w:val="right" w:pos="8306"/>
      </w:tabs>
      <w:snapToGrid w:val="0"/>
      <w:jc w:val="center"/>
    </w:pPr>
    <w:rPr>
      <w:sz w:val="18"/>
      <w:szCs w:val="18"/>
    </w:rPr>
  </w:style>
  <w:style w:type="character" w:customStyle="1" w:styleId="a8">
    <w:name w:val="页眉 字符"/>
    <w:link w:val="a7"/>
    <w:rsid w:val="0037097A"/>
    <w:rPr>
      <w:rFonts w:ascii="Calibri" w:hAnsi="Calibri"/>
      <w:kern w:val="2"/>
      <w:sz w:val="18"/>
      <w:szCs w:val="18"/>
    </w:rPr>
  </w:style>
  <w:style w:type="paragraph" w:styleId="a9">
    <w:name w:val="footer"/>
    <w:basedOn w:val="a"/>
    <w:link w:val="aa"/>
    <w:rsid w:val="0037097A"/>
    <w:pPr>
      <w:tabs>
        <w:tab w:val="center" w:pos="4153"/>
        <w:tab w:val="right" w:pos="8306"/>
      </w:tabs>
      <w:snapToGrid w:val="0"/>
      <w:jc w:val="left"/>
    </w:pPr>
    <w:rPr>
      <w:sz w:val="18"/>
      <w:szCs w:val="18"/>
    </w:rPr>
  </w:style>
  <w:style w:type="character" w:customStyle="1" w:styleId="aa">
    <w:name w:val="页脚 字符"/>
    <w:link w:val="a9"/>
    <w:rsid w:val="0037097A"/>
    <w:rPr>
      <w:rFonts w:ascii="Calibri" w:hAnsi="Calibri"/>
      <w:kern w:val="2"/>
      <w:sz w:val="18"/>
      <w:szCs w:val="18"/>
    </w:rPr>
  </w:style>
  <w:style w:type="paragraph" w:styleId="ab">
    <w:name w:val="Balloon Text"/>
    <w:basedOn w:val="a"/>
    <w:link w:val="ac"/>
    <w:rsid w:val="004E71BB"/>
    <w:rPr>
      <w:sz w:val="18"/>
      <w:szCs w:val="18"/>
    </w:rPr>
  </w:style>
  <w:style w:type="character" w:customStyle="1" w:styleId="ac">
    <w:name w:val="批注框文本 字符"/>
    <w:link w:val="ab"/>
    <w:rsid w:val="004E71BB"/>
    <w:rPr>
      <w:rFonts w:ascii="Calibri" w:hAnsi="Calibri"/>
      <w:kern w:val="2"/>
      <w:sz w:val="18"/>
      <w:szCs w:val="18"/>
    </w:rPr>
  </w:style>
  <w:style w:type="character" w:styleId="ad">
    <w:name w:val="Placeholder Text"/>
    <w:basedOn w:val="a0"/>
    <w:uiPriority w:val="99"/>
    <w:unhideWhenUsed/>
    <w:rsid w:val="00AF7E79"/>
    <w:rPr>
      <w:color w:val="808080"/>
    </w:rPr>
  </w:style>
  <w:style w:type="paragraph" w:styleId="ae">
    <w:name w:val="List Paragraph"/>
    <w:basedOn w:val="a"/>
    <w:uiPriority w:val="99"/>
    <w:qFormat/>
    <w:rsid w:val="00036D1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4463973">
      <w:bodyDiv w:val="1"/>
      <w:marLeft w:val="0"/>
      <w:marRight w:val="0"/>
      <w:marTop w:val="0"/>
      <w:marBottom w:val="0"/>
      <w:divBdr>
        <w:top w:val="none" w:sz="0" w:space="0" w:color="auto"/>
        <w:left w:val="none" w:sz="0" w:space="0" w:color="auto"/>
        <w:bottom w:val="none" w:sz="0" w:space="0" w:color="auto"/>
        <w:right w:val="none" w:sz="0" w:space="0" w:color="auto"/>
      </w:divBdr>
      <w:divsChild>
        <w:div w:id="744765171">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wmf"/><Relationship Id="rId18" Type="http://schemas.openxmlformats.org/officeDocument/2006/relationships/image" Target="media/image11.png"/><Relationship Id="rId26" Type="http://schemas.openxmlformats.org/officeDocument/2006/relationships/image" Target="media/image19.wmf"/><Relationship Id="rId3" Type="http://schemas.openxmlformats.org/officeDocument/2006/relationships/styles" Target="styles.xml"/><Relationship Id="rId21" Type="http://schemas.openxmlformats.org/officeDocument/2006/relationships/image" Target="media/image14.wm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wmf"/><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wmf"/><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wmf"/><Relationship Id="rId22" Type="http://schemas.openxmlformats.org/officeDocument/2006/relationships/image" Target="media/image15.wmf"/><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DD7A8E-F509-484E-9743-0F6264A01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4297</TotalTime>
  <Pages>22</Pages>
  <Words>7823</Words>
  <Characters>44592</Characters>
  <Application>Microsoft Office Word</Application>
  <DocSecurity>0</DocSecurity>
  <Lines>371</Lines>
  <Paragraphs>104</Paragraphs>
  <ScaleCrop>false</ScaleCrop>
  <Company>Microsoft</Company>
  <LinksUpToDate>false</LinksUpToDate>
  <CharactersWithSpaces>52311</CharactersWithSpaces>
  <SharedDoc>false</SharedDoc>
  <HLinks>
    <vt:vector size="12" baseType="variant">
      <vt:variant>
        <vt:i4>458754</vt:i4>
      </vt:variant>
      <vt:variant>
        <vt:i4>9</vt:i4>
      </vt:variant>
      <vt:variant>
        <vt:i4>0</vt:i4>
      </vt:variant>
      <vt:variant>
        <vt:i4>5</vt:i4>
      </vt:variant>
      <vt:variant>
        <vt:lpwstr>http://dict.youdao.com/w/eng/purchase/</vt:lpwstr>
      </vt:variant>
      <vt:variant>
        <vt:lpwstr>keyfrom=dict.basic.discriminate</vt:lpwstr>
      </vt:variant>
      <vt:variant>
        <vt:i4>458754</vt:i4>
      </vt:variant>
      <vt:variant>
        <vt:i4>6</vt:i4>
      </vt:variant>
      <vt:variant>
        <vt:i4>0</vt:i4>
      </vt:variant>
      <vt:variant>
        <vt:i4>5</vt:i4>
      </vt:variant>
      <vt:variant>
        <vt:lpwstr>http://dict.youdao.com/w/eng/purchase/</vt:lpwstr>
      </vt:variant>
      <vt:variant>
        <vt:lpwstr>keyfrom=dict.basic.discriminate</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季 晨瑞</cp:lastModifiedBy>
  <cp:revision>73</cp:revision>
  <dcterms:created xsi:type="dcterms:W3CDTF">2018-09-20T03:30:00Z</dcterms:created>
  <dcterms:modified xsi:type="dcterms:W3CDTF">2018-10-09T08:16:00Z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